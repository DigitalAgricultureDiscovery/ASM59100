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9F0C8" w14:textId="2049E170" w:rsidR="00C9517D" w:rsidRPr="00C9517D" w:rsidRDefault="00C9517D"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 xml:space="preserve">Week </w:t>
      </w:r>
      <w:r w:rsidR="00782FD0">
        <w:rPr>
          <w:rFonts w:ascii="Times New Roman" w:eastAsia="MS Mincho" w:hAnsi="Times New Roman" w:cs="Times New Roman"/>
          <w:i/>
          <w:color w:val="8E6F3E"/>
          <w:sz w:val="28"/>
          <w:szCs w:val="28"/>
          <w:lang w:eastAsia="ja-JP"/>
        </w:rPr>
        <w:t>1</w:t>
      </w:r>
      <w:r w:rsidR="003A7BCD">
        <w:rPr>
          <w:rFonts w:ascii="Times New Roman" w:eastAsia="MS Mincho" w:hAnsi="Times New Roman" w:cs="Times New Roman"/>
          <w:i/>
          <w:color w:val="8E6F3E"/>
          <w:sz w:val="28"/>
          <w:szCs w:val="28"/>
          <w:lang w:eastAsia="ja-JP"/>
        </w:rPr>
        <w:t>2</w:t>
      </w:r>
    </w:p>
    <w:p w14:paraId="2D471621" w14:textId="6B656A5B" w:rsidR="00C9517D" w:rsidRPr="00C9517D" w:rsidRDefault="00782FD0"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Introduction to Computer Vision-Based Deep Learning and Image Classification</w:t>
      </w:r>
    </w:p>
    <w:p w14:paraId="1B28B1EE" w14:textId="61328E39" w:rsidR="00C9517D" w:rsidRDefault="003A7BCD" w:rsidP="00C9517D">
      <w:pPr>
        <w:autoSpaceDE w:val="0"/>
        <w:autoSpaceDN w:val="0"/>
        <w:adjustRightInd w:val="0"/>
        <w:jc w:val="center"/>
        <w:outlineLvl w:val="0"/>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Tuesday</w:t>
      </w:r>
      <w:r w:rsidR="00C9517D" w:rsidRPr="00C9517D">
        <w:rPr>
          <w:rFonts w:ascii="Times New Roman" w:eastAsia="MS Mincho" w:hAnsi="Times New Roman" w:cs="Times New Roman"/>
          <w:i/>
          <w:color w:val="8E6F3E"/>
          <w:sz w:val="28"/>
          <w:szCs w:val="28"/>
          <w:lang w:eastAsia="ja-JP"/>
        </w:rPr>
        <w:t>,</w:t>
      </w:r>
      <w:r w:rsidR="0065121E">
        <w:rPr>
          <w:rFonts w:ascii="Times New Roman" w:eastAsia="MS Mincho" w:hAnsi="Times New Roman" w:cs="Times New Roman"/>
          <w:i/>
          <w:color w:val="8E6F3E"/>
          <w:sz w:val="28"/>
          <w:szCs w:val="28"/>
          <w:lang w:eastAsia="ja-JP"/>
        </w:rPr>
        <w:t xml:space="preserve"> </w:t>
      </w:r>
      <w:r w:rsidRPr="003A7BCD">
        <w:rPr>
          <w:rFonts w:ascii="Times New Roman" w:eastAsia="MS Mincho" w:hAnsi="Times New Roman" w:cs="Times New Roman"/>
          <w:i/>
          <w:color w:val="8E6F3E"/>
          <w:sz w:val="28"/>
          <w:szCs w:val="28"/>
          <w:lang w:eastAsia="ja-JP"/>
        </w:rPr>
        <w:t>March</w:t>
      </w:r>
      <w:r w:rsidR="00E55E18" w:rsidRPr="003A7BCD">
        <w:rPr>
          <w:rFonts w:ascii="Times New Roman" w:eastAsia="MS Mincho" w:hAnsi="Times New Roman" w:cs="Times New Roman"/>
          <w:i/>
          <w:color w:val="8E6F3E"/>
          <w:sz w:val="28"/>
          <w:szCs w:val="28"/>
          <w:lang w:eastAsia="ja-JP"/>
        </w:rPr>
        <w:t xml:space="preserve"> </w:t>
      </w:r>
      <w:r>
        <w:rPr>
          <w:rFonts w:ascii="Times New Roman" w:eastAsia="MS Mincho" w:hAnsi="Times New Roman" w:cs="Times New Roman"/>
          <w:i/>
          <w:color w:val="8E6F3E"/>
          <w:sz w:val="28"/>
          <w:szCs w:val="28"/>
          <w:lang w:eastAsia="ja-JP"/>
        </w:rPr>
        <w:t>28</w:t>
      </w:r>
      <w:r w:rsidR="00F8131F">
        <w:rPr>
          <w:rFonts w:ascii="Times New Roman" w:eastAsia="MS Mincho" w:hAnsi="Times New Roman" w:cs="Times New Roman"/>
          <w:i/>
          <w:color w:val="8E6F3E"/>
          <w:sz w:val="28"/>
          <w:szCs w:val="28"/>
          <w:vertAlign w:val="superscript"/>
          <w:lang w:eastAsia="ja-JP"/>
        </w:rPr>
        <w:t>th</w:t>
      </w:r>
      <w:r w:rsidR="00E55E18">
        <w:rPr>
          <w:rFonts w:ascii="Times New Roman" w:eastAsia="MS Mincho" w:hAnsi="Times New Roman" w:cs="Times New Roman"/>
          <w:i/>
          <w:color w:val="8E6F3E"/>
          <w:sz w:val="28"/>
          <w:szCs w:val="28"/>
          <w:lang w:eastAsia="ja-JP"/>
        </w:rPr>
        <w:t xml:space="preserve"> </w:t>
      </w:r>
      <w:r w:rsidR="00C9517D" w:rsidRPr="00C9517D">
        <w:rPr>
          <w:rFonts w:ascii="Times New Roman" w:eastAsia="MS Mincho" w:hAnsi="Times New Roman" w:cs="Times New Roman"/>
          <w:i/>
          <w:color w:val="8E6F3E"/>
          <w:sz w:val="28"/>
          <w:szCs w:val="28"/>
          <w:lang w:eastAsia="ja-JP"/>
        </w:rPr>
        <w:t xml:space="preserve">5:30 PM – </w:t>
      </w:r>
      <w:r w:rsidR="00F8131F">
        <w:rPr>
          <w:rFonts w:ascii="Times New Roman" w:eastAsia="MS Mincho" w:hAnsi="Times New Roman" w:cs="Times New Roman"/>
          <w:i/>
          <w:color w:val="8E6F3E"/>
          <w:sz w:val="28"/>
          <w:szCs w:val="28"/>
          <w:lang w:eastAsia="ja-JP"/>
        </w:rPr>
        <w:t>6</w:t>
      </w:r>
      <w:r w:rsidR="00C9517D" w:rsidRPr="00C9517D">
        <w:rPr>
          <w:rFonts w:ascii="Times New Roman" w:eastAsia="MS Mincho" w:hAnsi="Times New Roman" w:cs="Times New Roman"/>
          <w:i/>
          <w:color w:val="8E6F3E"/>
          <w:sz w:val="28"/>
          <w:szCs w:val="28"/>
          <w:lang w:eastAsia="ja-JP"/>
        </w:rPr>
        <w:t>:</w:t>
      </w:r>
      <w:r w:rsidR="00F8131F">
        <w:rPr>
          <w:rFonts w:ascii="Times New Roman" w:eastAsia="MS Mincho" w:hAnsi="Times New Roman" w:cs="Times New Roman"/>
          <w:i/>
          <w:color w:val="8E6F3E"/>
          <w:sz w:val="28"/>
          <w:szCs w:val="28"/>
          <w:lang w:eastAsia="ja-JP"/>
        </w:rPr>
        <w:t>45</w:t>
      </w:r>
      <w:r w:rsidR="00C9517D" w:rsidRPr="00C9517D">
        <w:rPr>
          <w:rFonts w:ascii="Times New Roman" w:eastAsia="MS Mincho" w:hAnsi="Times New Roman" w:cs="Times New Roman"/>
          <w:i/>
          <w:color w:val="8E6F3E"/>
          <w:sz w:val="28"/>
          <w:szCs w:val="28"/>
          <w:lang w:eastAsia="ja-JP"/>
        </w:rPr>
        <w:t xml:space="preserve"> PM</w:t>
      </w:r>
    </w:p>
    <w:p w14:paraId="446454F9" w14:textId="69983B7B" w:rsidR="006908DF" w:rsidRPr="00CF3D7C" w:rsidRDefault="00F61330" w:rsidP="00CF3D7C">
      <w:pPr>
        <w:autoSpaceDE w:val="0"/>
        <w:autoSpaceDN w:val="0"/>
        <w:adjustRightInd w:val="0"/>
        <w:jc w:val="center"/>
        <w:outlineLvl w:val="0"/>
        <w:rPr>
          <w:rFonts w:ascii="Times New Roman" w:eastAsia="MS Mincho" w:hAnsi="Times New Roman" w:cs="Times New Roman"/>
          <w:b/>
          <w:bCs/>
          <w:i/>
          <w:color w:val="8E6F3E"/>
          <w:sz w:val="28"/>
          <w:szCs w:val="28"/>
          <w:lang w:eastAsia="ja-JP"/>
        </w:rPr>
      </w:pPr>
      <w:r w:rsidRPr="0007003D">
        <w:rPr>
          <w:rFonts w:ascii="Times New Roman" w:eastAsia="MS Mincho" w:hAnsi="Times New Roman" w:cs="Times New Roman"/>
          <w:b/>
          <w:bCs/>
          <w:i/>
          <w:color w:val="8E6F3E"/>
          <w:sz w:val="28"/>
          <w:szCs w:val="28"/>
          <w:lang w:eastAsia="ja-JP"/>
        </w:rPr>
        <w:t xml:space="preserve">DUE: </w:t>
      </w:r>
      <w:r w:rsidR="003A7BCD">
        <w:rPr>
          <w:rFonts w:ascii="Times New Roman" w:eastAsia="MS Mincho" w:hAnsi="Times New Roman" w:cs="Times New Roman"/>
          <w:b/>
          <w:bCs/>
          <w:i/>
          <w:color w:val="8E6F3E"/>
          <w:sz w:val="28"/>
          <w:szCs w:val="28"/>
          <w:lang w:eastAsia="ja-JP"/>
        </w:rPr>
        <w:t>Tuesday</w:t>
      </w:r>
      <w:r w:rsidR="00235A21" w:rsidRPr="0007003D">
        <w:rPr>
          <w:rFonts w:ascii="Times New Roman" w:eastAsia="MS Mincho" w:hAnsi="Times New Roman" w:cs="Times New Roman"/>
          <w:b/>
          <w:bCs/>
          <w:i/>
          <w:color w:val="8E6F3E"/>
          <w:sz w:val="28"/>
          <w:szCs w:val="28"/>
          <w:lang w:eastAsia="ja-JP"/>
        </w:rPr>
        <w:t xml:space="preserve">, </w:t>
      </w:r>
      <w:r w:rsidR="003A7BCD" w:rsidRPr="003A7BCD">
        <w:rPr>
          <w:rFonts w:ascii="Times New Roman" w:eastAsia="MS Mincho" w:hAnsi="Times New Roman" w:cs="Times New Roman"/>
          <w:b/>
          <w:bCs/>
          <w:i/>
          <w:color w:val="8E6F3E"/>
          <w:sz w:val="28"/>
          <w:szCs w:val="28"/>
          <w:lang w:eastAsia="ja-JP"/>
        </w:rPr>
        <w:t>April</w:t>
      </w:r>
      <w:r w:rsidRPr="003A7BCD">
        <w:rPr>
          <w:rFonts w:ascii="Times New Roman" w:eastAsia="MS Mincho" w:hAnsi="Times New Roman" w:cs="Times New Roman"/>
          <w:b/>
          <w:bCs/>
          <w:i/>
          <w:color w:val="8E6F3E"/>
          <w:sz w:val="28"/>
          <w:szCs w:val="28"/>
          <w:lang w:eastAsia="ja-JP"/>
        </w:rPr>
        <w:t xml:space="preserve"> </w:t>
      </w:r>
      <w:r w:rsidR="003A7BCD">
        <w:rPr>
          <w:rFonts w:ascii="Times New Roman" w:eastAsia="MS Mincho" w:hAnsi="Times New Roman" w:cs="Times New Roman"/>
          <w:b/>
          <w:bCs/>
          <w:i/>
          <w:color w:val="8E6F3E"/>
          <w:sz w:val="28"/>
          <w:szCs w:val="28"/>
          <w:lang w:eastAsia="ja-JP"/>
        </w:rPr>
        <w:t>4</w:t>
      </w:r>
      <w:r w:rsidR="00033F52">
        <w:rPr>
          <w:rFonts w:ascii="Times New Roman" w:eastAsia="MS Mincho" w:hAnsi="Times New Roman" w:cs="Times New Roman"/>
          <w:b/>
          <w:bCs/>
          <w:i/>
          <w:color w:val="8E6F3E"/>
          <w:sz w:val="28"/>
          <w:szCs w:val="28"/>
          <w:vertAlign w:val="superscript"/>
          <w:lang w:eastAsia="ja-JP"/>
        </w:rPr>
        <w:t>th</w:t>
      </w:r>
      <w:r w:rsidR="00E55E18">
        <w:rPr>
          <w:rFonts w:ascii="Times New Roman" w:eastAsia="MS Mincho" w:hAnsi="Times New Roman" w:cs="Times New Roman"/>
          <w:b/>
          <w:bCs/>
          <w:i/>
          <w:color w:val="8E6F3E"/>
          <w:sz w:val="28"/>
          <w:szCs w:val="28"/>
          <w:lang w:eastAsia="ja-JP"/>
        </w:rPr>
        <w:t xml:space="preserve"> </w:t>
      </w:r>
      <w:r w:rsidR="00235A21" w:rsidRPr="0007003D">
        <w:rPr>
          <w:rFonts w:ascii="Times New Roman" w:eastAsia="MS Mincho" w:hAnsi="Times New Roman" w:cs="Times New Roman"/>
          <w:b/>
          <w:bCs/>
          <w:i/>
          <w:color w:val="8E6F3E"/>
          <w:sz w:val="28"/>
          <w:szCs w:val="28"/>
          <w:lang w:eastAsia="ja-JP"/>
        </w:rPr>
        <w:t xml:space="preserve"> </w:t>
      </w:r>
      <w:r w:rsidR="00CF3D7C">
        <w:rPr>
          <w:rFonts w:ascii="Times New Roman" w:eastAsia="MS Mincho" w:hAnsi="Times New Roman" w:cs="Times New Roman"/>
          <w:b/>
          <w:bCs/>
          <w:i/>
          <w:color w:val="8E6F3E"/>
          <w:sz w:val="28"/>
          <w:szCs w:val="28"/>
          <w:lang w:eastAsia="ja-JP"/>
        </w:rPr>
        <w:t xml:space="preserve"> </w:t>
      </w:r>
    </w:p>
    <w:p w14:paraId="4FA25635" w14:textId="14E26F9C" w:rsidR="00F8131F" w:rsidRDefault="009746A9" w:rsidP="00F8131F">
      <w:pPr>
        <w:keepNext/>
        <w:autoSpaceDE w:val="0"/>
        <w:autoSpaceDN w:val="0"/>
        <w:adjustRightInd w:val="0"/>
        <w:spacing w:before="160" w:after="120"/>
        <w:jc w:val="center"/>
        <w:outlineLvl w:val="0"/>
      </w:pPr>
      <w:r>
        <w:rPr>
          <w:noProof/>
        </w:rPr>
        <w:drawing>
          <wp:inline distT="0" distB="0" distL="0" distR="0" wp14:anchorId="4DE0613A" wp14:editId="7A265891">
            <wp:extent cx="5943600" cy="408305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14:paraId="314CEFB5" w14:textId="01E5C747" w:rsidR="00CF6579" w:rsidRPr="0087711A" w:rsidRDefault="00F8131F" w:rsidP="0087711A">
      <w:pPr>
        <w:pStyle w:val="Caption"/>
        <w:jc w:val="center"/>
        <w:rPr>
          <w:rFonts w:ascii="Times New Roman" w:eastAsia="MS Mincho" w:hAnsi="Times New Roman" w:cs="Times New Roman"/>
          <w:b/>
          <w:bCs/>
          <w:i w:val="0"/>
          <w:color w:val="8E6F3E"/>
          <w:sz w:val="28"/>
          <w:szCs w:val="28"/>
          <w:lang w:eastAsia="ja-JP"/>
        </w:rPr>
      </w:pPr>
      <w:r w:rsidRPr="00F8131F">
        <w:rPr>
          <w:b/>
          <w:bCs/>
        </w:rPr>
        <w:t xml:space="preserve">Figure </w:t>
      </w:r>
      <w:r w:rsidRPr="00F8131F">
        <w:rPr>
          <w:b/>
          <w:bCs/>
        </w:rPr>
        <w:fldChar w:fldCharType="begin"/>
      </w:r>
      <w:r w:rsidRPr="00F8131F">
        <w:rPr>
          <w:b/>
          <w:bCs/>
        </w:rPr>
        <w:instrText xml:space="preserve"> SEQ Figure \* ARABIC </w:instrText>
      </w:r>
      <w:r w:rsidRPr="00F8131F">
        <w:rPr>
          <w:b/>
          <w:bCs/>
        </w:rPr>
        <w:fldChar w:fldCharType="separate"/>
      </w:r>
      <w:r w:rsidR="001D24D5">
        <w:rPr>
          <w:b/>
          <w:bCs/>
          <w:noProof/>
        </w:rPr>
        <w:t>1</w:t>
      </w:r>
      <w:r w:rsidRPr="00F8131F">
        <w:rPr>
          <w:b/>
          <w:bCs/>
        </w:rPr>
        <w:fldChar w:fldCharType="end"/>
      </w:r>
      <w:r w:rsidRPr="00F8131F">
        <w:rPr>
          <w:b/>
          <w:bCs/>
        </w:rPr>
        <w:t xml:space="preserve">. </w:t>
      </w:r>
      <w:r w:rsidR="009746A9">
        <w:rPr>
          <w:b/>
          <w:bCs/>
        </w:rPr>
        <w:t>Artificial Intelligence, Machine Learning, and Deep Learning</w:t>
      </w:r>
    </w:p>
    <w:p w14:paraId="22E5C5E4" w14:textId="2A73A350" w:rsidR="0065121E" w:rsidRPr="0065121E" w:rsidRDefault="0065121E"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t>DESCRIPTION</w:t>
      </w:r>
    </w:p>
    <w:p w14:paraId="49A4E68C" w14:textId="35223FBC" w:rsidR="00EF70A3" w:rsidRPr="00C32BB7" w:rsidRDefault="00EF70A3" w:rsidP="00C32BB7">
      <w:pPr>
        <w:widowControl w:val="0"/>
        <w:autoSpaceDE w:val="0"/>
        <w:autoSpaceDN w:val="0"/>
        <w:adjustRightInd w:val="0"/>
        <w:jc w:val="both"/>
        <w:rPr>
          <w:rFonts w:ascii="Times New Roman" w:eastAsia="MS Mincho" w:hAnsi="Times New Roman" w:cs="Times New Roman"/>
          <w:sz w:val="22"/>
          <w:szCs w:val="22"/>
          <w:lang w:eastAsia="ja-JP"/>
        </w:rPr>
      </w:pPr>
      <w:r>
        <w:rPr>
          <w:rFonts w:ascii="Times New Roman" w:eastAsia="MS Mincho" w:hAnsi="Times New Roman" w:cs="Times New Roman"/>
          <w:sz w:val="22"/>
          <w:szCs w:val="22"/>
          <w:lang w:eastAsia="ja-JP"/>
        </w:rPr>
        <w:t>The popularity of recent technological advancements such as robots, autonomous cars, and artificial intelligence (AI)-assisted tools (e.g., ChatGPT) ha</w:t>
      </w:r>
      <w:r w:rsidR="003552CF">
        <w:rPr>
          <w:rFonts w:ascii="Times New Roman" w:eastAsia="MS Mincho" w:hAnsi="Times New Roman" w:cs="Times New Roman"/>
          <w:sz w:val="22"/>
          <w:szCs w:val="22"/>
          <w:lang w:eastAsia="ja-JP"/>
        </w:rPr>
        <w:t>s</w:t>
      </w:r>
      <w:r>
        <w:rPr>
          <w:rFonts w:ascii="Times New Roman" w:eastAsia="MS Mincho" w:hAnsi="Times New Roman" w:cs="Times New Roman"/>
          <w:sz w:val="22"/>
          <w:szCs w:val="22"/>
          <w:lang w:eastAsia="ja-JP"/>
        </w:rPr>
        <w:t xml:space="preserve"> sparked an interest </w:t>
      </w:r>
      <w:r w:rsidR="003552CF">
        <w:rPr>
          <w:rFonts w:ascii="Times New Roman" w:eastAsia="MS Mincho" w:hAnsi="Times New Roman" w:cs="Times New Roman"/>
          <w:sz w:val="22"/>
          <w:szCs w:val="22"/>
          <w:lang w:eastAsia="ja-JP"/>
        </w:rPr>
        <w:t xml:space="preserve">in AI </w:t>
      </w:r>
      <w:r>
        <w:rPr>
          <w:rFonts w:ascii="Times New Roman" w:eastAsia="MS Mincho" w:hAnsi="Times New Roman" w:cs="Times New Roman"/>
          <w:sz w:val="22"/>
          <w:szCs w:val="22"/>
          <w:lang w:eastAsia="ja-JP"/>
        </w:rPr>
        <w:t>globally</w:t>
      </w:r>
      <w:r w:rsidR="00C32BB7">
        <w:rPr>
          <w:rFonts w:ascii="Times New Roman" w:eastAsia="MS Mincho" w:hAnsi="Times New Roman" w:cs="Times New Roman"/>
          <w:sz w:val="22"/>
          <w:szCs w:val="22"/>
          <w:lang w:eastAsia="ja-JP"/>
        </w:rPr>
        <w:t xml:space="preserve">. </w:t>
      </w:r>
      <w:r>
        <w:rPr>
          <w:rFonts w:ascii="Times New Roman" w:eastAsia="MS Mincho" w:hAnsi="Times New Roman" w:cs="Times New Roman"/>
          <w:sz w:val="22"/>
          <w:szCs w:val="22"/>
          <w:lang w:eastAsia="ja-JP"/>
        </w:rPr>
        <w:t>AI essentially corresponds to the ability to program computers to mimic human brain functionality. Machine learning (ML) is a subset of AI which helps train computers by extracting important features from training datasets and train computers to learn common patterns. Deep learning (DL) is a technique of ML which relies on deep neural networks (DNN) to automatically learn important information from training datasets. These DNNs are similar to the neurons in our brains that are used to learn and transfer information. Computer vision is a common application of DL where we train computers to accurately identify, locate, or segment objects of interest using visual features. Convolutional neural networks (CNN) are DNNs that rely on convolutions to train DL models for computer vision applications.  This lab will introduce students on how to install DL libraries on a GPU enabled computer, use DL frameworks for training models, and train computer vision models for identifying images.</w:t>
      </w:r>
    </w:p>
    <w:p w14:paraId="174ECA89" w14:textId="77777777" w:rsidR="0065121E" w:rsidRPr="0065121E" w:rsidRDefault="0065121E"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lastRenderedPageBreak/>
        <w:t>PREREQUISITES</w:t>
      </w:r>
    </w:p>
    <w:p w14:paraId="48EB15F9" w14:textId="589A615F" w:rsidR="00DF0E79" w:rsidRPr="00DF0E79" w:rsidRDefault="0015498E" w:rsidP="00DF0E79">
      <w:pPr>
        <w:pStyle w:val="ListParagraph"/>
        <w:numPr>
          <w:ilvl w:val="0"/>
          <w:numId w:val="8"/>
        </w:numPr>
        <w:autoSpaceDE w:val="0"/>
        <w:autoSpaceDN w:val="0"/>
        <w:adjustRightInd w:val="0"/>
        <w:outlineLvl w:val="0"/>
        <w:rPr>
          <w:rFonts w:ascii="Times New Roman" w:eastAsia="MS Mincho" w:hAnsi="Times New Roman" w:cs="Times New Roman"/>
          <w:bCs/>
          <w:color w:val="000000"/>
          <w:sz w:val="22"/>
          <w:szCs w:val="22"/>
          <w:lang w:eastAsia="ja-JP"/>
        </w:rPr>
      </w:pPr>
      <w:r w:rsidRPr="00DF0E79">
        <w:rPr>
          <w:rFonts w:ascii="Times New Roman" w:eastAsia="MS Mincho" w:hAnsi="Times New Roman" w:cs="Times New Roman"/>
          <w:bCs/>
          <w:color w:val="000000"/>
          <w:sz w:val="22"/>
          <w:szCs w:val="22"/>
          <w:lang w:eastAsia="ja-JP"/>
        </w:rPr>
        <w:t>Complete Lab</w:t>
      </w:r>
      <w:r w:rsidR="00800267">
        <w:rPr>
          <w:rFonts w:ascii="Times New Roman" w:eastAsia="MS Mincho" w:hAnsi="Times New Roman" w:cs="Times New Roman"/>
          <w:bCs/>
          <w:color w:val="000000"/>
          <w:sz w:val="22"/>
          <w:szCs w:val="22"/>
          <w:lang w:eastAsia="ja-JP"/>
        </w:rPr>
        <w:t>s</w:t>
      </w:r>
      <w:r w:rsidRPr="00DF0E79">
        <w:rPr>
          <w:rFonts w:ascii="Times New Roman" w:eastAsia="MS Mincho" w:hAnsi="Times New Roman" w:cs="Times New Roman"/>
          <w:bCs/>
          <w:color w:val="000000"/>
          <w:sz w:val="22"/>
          <w:szCs w:val="22"/>
          <w:lang w:eastAsia="ja-JP"/>
        </w:rPr>
        <w:t xml:space="preserve"> 1</w:t>
      </w:r>
      <w:r w:rsidR="00800267">
        <w:rPr>
          <w:rFonts w:ascii="Times New Roman" w:eastAsia="MS Mincho" w:hAnsi="Times New Roman" w:cs="Times New Roman"/>
          <w:bCs/>
          <w:color w:val="000000"/>
          <w:sz w:val="22"/>
          <w:szCs w:val="22"/>
          <w:lang w:eastAsia="ja-JP"/>
        </w:rPr>
        <w:t>, 2, and 3</w:t>
      </w:r>
    </w:p>
    <w:p w14:paraId="6FF34A4E" w14:textId="77777777" w:rsidR="00921588" w:rsidRPr="0065121E" w:rsidRDefault="00921588" w:rsidP="00921588">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65121E">
        <w:rPr>
          <w:rFonts w:ascii="Times New Roman" w:eastAsia="MS Mincho" w:hAnsi="Times New Roman" w:cs="Times New Roman"/>
          <w:i/>
          <w:color w:val="8E6F3E"/>
          <w:sz w:val="28"/>
          <w:szCs w:val="28"/>
          <w:lang w:eastAsia="ja-JP"/>
        </w:rPr>
        <w:t>LEARNING OBJECTIVES</w:t>
      </w:r>
    </w:p>
    <w:p w14:paraId="1CA44519" w14:textId="77777777" w:rsidR="0065121E" w:rsidRPr="0065121E" w:rsidRDefault="0065121E" w:rsidP="0065121E">
      <w:pPr>
        <w:autoSpaceDE w:val="0"/>
        <w:autoSpaceDN w:val="0"/>
        <w:adjustRightInd w:val="0"/>
        <w:spacing w:after="120"/>
        <w:outlineLvl w:val="0"/>
        <w:rPr>
          <w:rFonts w:ascii="Times New Roman" w:eastAsia="MS Mincho" w:hAnsi="Times New Roman" w:cs="Times New Roman"/>
          <w:bCs/>
          <w:color w:val="000000"/>
          <w:sz w:val="22"/>
          <w:szCs w:val="22"/>
          <w:lang w:eastAsia="ja-JP"/>
        </w:rPr>
      </w:pPr>
      <w:r w:rsidRPr="0065121E">
        <w:rPr>
          <w:rFonts w:ascii="Times New Roman" w:eastAsia="MS Mincho" w:hAnsi="Times New Roman" w:cs="Times New Roman"/>
          <w:bCs/>
          <w:color w:val="000000"/>
          <w:sz w:val="22"/>
          <w:szCs w:val="22"/>
          <w:lang w:eastAsia="ja-JP"/>
        </w:rPr>
        <w:t>By the end of this course, students will:</w:t>
      </w:r>
    </w:p>
    <w:p w14:paraId="254F47BF" w14:textId="09EFF509" w:rsidR="007E1AA4" w:rsidRDefault="007E1AA4"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Upload DL Jupyter Notebook into Google Colab</w:t>
      </w:r>
    </w:p>
    <w:p w14:paraId="5F06A761" w14:textId="14DAB49A" w:rsidR="003D17A6" w:rsidRPr="003D17A6" w:rsidRDefault="00F42242"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Import benchmark datasets available through the installed DL libraries</w:t>
      </w:r>
    </w:p>
    <w:p w14:paraId="1D5010C7" w14:textId="255686AC" w:rsidR="003D17A6" w:rsidRDefault="00F42242"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Create a CNN architecture to train DL models using benchmark datasets for training</w:t>
      </w:r>
    </w:p>
    <w:p w14:paraId="030F652E" w14:textId="6B94342E" w:rsidR="004A3216" w:rsidRDefault="00F42242"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Use Transfer Learning approach for training DL models by utilizing state-of-the-art pre-trained models </w:t>
      </w:r>
    </w:p>
    <w:p w14:paraId="0F943BDE" w14:textId="77777777" w:rsidR="005250CE" w:rsidRPr="003D17A6" w:rsidRDefault="005250CE" w:rsidP="005250CE">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Install DL libraries on the edge device</w:t>
      </w:r>
    </w:p>
    <w:p w14:paraId="59AAFC0C" w14:textId="739CF87D" w:rsidR="005250CE" w:rsidRDefault="004105C3"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Deploy</w:t>
      </w:r>
      <w:r w:rsidR="005250CE">
        <w:rPr>
          <w:rFonts w:ascii="Times New Roman" w:eastAsia="MS Mincho" w:hAnsi="Times New Roman" w:cs="Times New Roman"/>
          <w:bCs/>
          <w:color w:val="000000"/>
          <w:sz w:val="22"/>
          <w:szCs w:val="22"/>
          <w:lang w:eastAsia="ja-JP"/>
        </w:rPr>
        <w:t xml:space="preserve"> trained models on the edge device</w:t>
      </w:r>
    </w:p>
    <w:p w14:paraId="2D3E1B60" w14:textId="30C931CB" w:rsidR="00F42242" w:rsidRPr="003D17A6" w:rsidRDefault="00F42242" w:rsidP="003D17A6">
      <w:pPr>
        <w:numPr>
          <w:ilvl w:val="0"/>
          <w:numId w:val="3"/>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Complete the Homework Assignment</w:t>
      </w:r>
    </w:p>
    <w:p w14:paraId="17E3151B" w14:textId="77777777" w:rsidR="0065121E" w:rsidRPr="0065121E" w:rsidRDefault="0065121E" w:rsidP="0065121E">
      <w:pPr>
        <w:autoSpaceDE w:val="0"/>
        <w:autoSpaceDN w:val="0"/>
        <w:adjustRightInd w:val="0"/>
        <w:spacing w:after="120"/>
        <w:outlineLvl w:val="0"/>
        <w:rPr>
          <w:rFonts w:ascii="Times New Roman" w:eastAsia="MS Mincho" w:hAnsi="Times New Roman" w:cs="Times New Roman"/>
          <w:bCs/>
          <w:color w:val="000000"/>
          <w:sz w:val="22"/>
          <w:szCs w:val="22"/>
          <w:lang w:eastAsia="ja-JP"/>
        </w:rPr>
      </w:pPr>
    </w:p>
    <w:p w14:paraId="7DAD5857" w14:textId="2FD9D4F1" w:rsidR="0065121E" w:rsidRPr="0065121E" w:rsidRDefault="00962BB8" w:rsidP="0065121E">
      <w:pPr>
        <w:autoSpaceDE w:val="0"/>
        <w:autoSpaceDN w:val="0"/>
        <w:adjustRightInd w:val="0"/>
        <w:spacing w:before="160" w:after="120"/>
        <w:jc w:val="both"/>
        <w:outlineLvl w:val="0"/>
        <w:rPr>
          <w:rFonts w:ascii="Times New Roman" w:eastAsia="MS Mincho" w:hAnsi="Times New Roman" w:cs="Times New Roman"/>
          <w:i/>
          <w:color w:val="8E6F3E"/>
          <w:sz w:val="28"/>
          <w:szCs w:val="28"/>
          <w:lang w:eastAsia="ja-JP"/>
        </w:rPr>
      </w:pPr>
      <w:r w:rsidRPr="00DD4FEC">
        <w:rPr>
          <w:rFonts w:ascii="Times New Roman" w:eastAsia="MS Mincho" w:hAnsi="Times New Roman" w:cs="Times New Roman"/>
          <w:i/>
          <w:color w:val="8E6F3E"/>
          <w:sz w:val="28"/>
          <w:szCs w:val="28"/>
          <w:lang w:eastAsia="ja-JP"/>
        </w:rPr>
        <w:t>ASSIG</w:t>
      </w:r>
      <w:r w:rsidR="00F91E02">
        <w:rPr>
          <w:rFonts w:ascii="Times New Roman" w:eastAsia="MS Mincho" w:hAnsi="Times New Roman" w:cs="Times New Roman"/>
          <w:i/>
          <w:color w:val="8E6F3E"/>
          <w:sz w:val="28"/>
          <w:szCs w:val="28"/>
          <w:lang w:eastAsia="ja-JP"/>
        </w:rPr>
        <w:t>N</w:t>
      </w:r>
      <w:r w:rsidRPr="00DD4FEC">
        <w:rPr>
          <w:rFonts w:ascii="Times New Roman" w:eastAsia="MS Mincho" w:hAnsi="Times New Roman" w:cs="Times New Roman"/>
          <w:i/>
          <w:color w:val="8E6F3E"/>
          <w:sz w:val="28"/>
          <w:szCs w:val="28"/>
          <w:lang w:eastAsia="ja-JP"/>
        </w:rPr>
        <w:t>MENT</w:t>
      </w:r>
    </w:p>
    <w:p w14:paraId="46255E19" w14:textId="4F6B8E88" w:rsidR="007E1AA4" w:rsidRDefault="007E1AA4" w:rsidP="007E1AA4">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C41E26">
        <w:rPr>
          <w:rFonts w:ascii="Times New Roman" w:eastAsia="MS Mincho" w:hAnsi="Times New Roman" w:cs="Times New Roman"/>
          <w:b/>
          <w:color w:val="000000"/>
          <w:sz w:val="22"/>
          <w:szCs w:val="22"/>
          <w:u w:val="single"/>
          <w:lang w:eastAsia="ja-JP"/>
        </w:rPr>
        <w:t xml:space="preserve">Objective </w:t>
      </w:r>
      <w:r>
        <w:rPr>
          <w:rFonts w:ascii="Times New Roman" w:eastAsia="MS Mincho" w:hAnsi="Times New Roman" w:cs="Times New Roman"/>
          <w:b/>
          <w:color w:val="000000"/>
          <w:sz w:val="22"/>
          <w:szCs w:val="22"/>
          <w:u w:val="single"/>
          <w:lang w:eastAsia="ja-JP"/>
        </w:rPr>
        <w:t>1</w:t>
      </w:r>
      <w:r w:rsidRPr="00C41E26">
        <w:rPr>
          <w:rFonts w:ascii="Times New Roman" w:eastAsia="MS Mincho" w:hAnsi="Times New Roman" w:cs="Times New Roman"/>
          <w:b/>
          <w:color w:val="000000"/>
          <w:sz w:val="22"/>
          <w:szCs w:val="22"/>
          <w:u w:val="single"/>
          <w:lang w:eastAsia="ja-JP"/>
        </w:rPr>
        <w:t xml:space="preserve">: </w:t>
      </w:r>
      <w:r>
        <w:rPr>
          <w:rFonts w:ascii="Times New Roman" w:eastAsia="MS Mincho" w:hAnsi="Times New Roman" w:cs="Times New Roman"/>
          <w:b/>
          <w:color w:val="000000"/>
          <w:sz w:val="22"/>
          <w:szCs w:val="22"/>
          <w:u w:val="single"/>
          <w:lang w:eastAsia="ja-JP"/>
        </w:rPr>
        <w:t>Upload</w:t>
      </w:r>
      <w:r w:rsidRPr="007E1AA4">
        <w:rPr>
          <w:rFonts w:ascii="Times New Roman" w:eastAsia="MS Mincho" w:hAnsi="Times New Roman" w:cs="Times New Roman"/>
          <w:b/>
          <w:color w:val="000000"/>
          <w:sz w:val="22"/>
          <w:szCs w:val="22"/>
          <w:u w:val="single"/>
          <w:lang w:eastAsia="ja-JP"/>
        </w:rPr>
        <w:t xml:space="preserve"> DL Jupyter Notebook into Google Colab</w:t>
      </w:r>
    </w:p>
    <w:p w14:paraId="1ACB88B5" w14:textId="79092598"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Power ON the edge device</w:t>
      </w:r>
    </w:p>
    <w:p w14:paraId="712F5BA3" w14:textId="335428EB"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Launch the Chromium browser</w:t>
      </w:r>
    </w:p>
    <w:p w14:paraId="6339AEF8" w14:textId="777CEE36"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Login into Brightspace</w:t>
      </w:r>
    </w:p>
    <w:p w14:paraId="6EF44289" w14:textId="11724A38"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Download the jupyter notebook named “</w:t>
      </w:r>
      <w:r w:rsidRPr="007E1AA4">
        <w:rPr>
          <w:rFonts w:ascii="Times New Roman" w:eastAsia="MS Mincho" w:hAnsi="Times New Roman" w:cs="Times New Roman"/>
          <w:bCs/>
          <w:color w:val="000000"/>
          <w:sz w:val="22"/>
          <w:szCs w:val="22"/>
          <w:lang w:eastAsia="ja-JP"/>
        </w:rPr>
        <w:t>CGT575_Edge_Device_Lab4_Skeleton</w:t>
      </w:r>
      <w:r>
        <w:rPr>
          <w:rFonts w:ascii="Times New Roman" w:eastAsia="MS Mincho" w:hAnsi="Times New Roman" w:cs="Times New Roman"/>
          <w:bCs/>
          <w:color w:val="000000"/>
          <w:sz w:val="22"/>
          <w:szCs w:val="22"/>
          <w:lang w:eastAsia="ja-JP"/>
        </w:rPr>
        <w:t>.ipynb” from Brightspace</w:t>
      </w:r>
    </w:p>
    <w:p w14:paraId="05AFD906" w14:textId="5149BA0D" w:rsidR="007E1AA4" w:rsidRDefault="007E1AA4"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In a new tab open Google Colab: </w:t>
      </w:r>
      <w:r>
        <w:rPr>
          <w:rFonts w:ascii="Times New Roman" w:eastAsia="MS Mincho" w:hAnsi="Times New Roman" w:cs="Times New Roman"/>
          <w:bCs/>
          <w:color w:val="000000"/>
          <w:sz w:val="22"/>
          <w:szCs w:val="22"/>
          <w:lang w:eastAsia="ja-JP"/>
        </w:rPr>
        <w:fldChar w:fldCharType="begin"/>
      </w:r>
      <w:ins w:id="0" w:author="Ahmad, Aanis" w:date="2023-02-12T18:47:00Z">
        <w:r>
          <w:rPr>
            <w:rFonts w:ascii="Times New Roman" w:eastAsia="MS Mincho" w:hAnsi="Times New Roman" w:cs="Times New Roman"/>
            <w:bCs/>
            <w:color w:val="000000"/>
            <w:sz w:val="22"/>
            <w:szCs w:val="22"/>
            <w:lang w:eastAsia="ja-JP"/>
          </w:rPr>
          <w:instrText xml:space="preserve"> HYPERLINK "</w:instrText>
        </w:r>
      </w:ins>
      <w:r w:rsidRPr="007E1AA4">
        <w:rPr>
          <w:rFonts w:ascii="Times New Roman" w:eastAsia="MS Mincho" w:hAnsi="Times New Roman" w:cs="Times New Roman"/>
          <w:bCs/>
          <w:color w:val="000000"/>
          <w:sz w:val="22"/>
          <w:szCs w:val="22"/>
          <w:lang w:eastAsia="ja-JP"/>
        </w:rPr>
        <w:instrText>https://colab.research.google.com</w:instrText>
      </w:r>
      <w:ins w:id="1" w:author="Ahmad, Aanis" w:date="2023-02-12T18:47:00Z">
        <w:r>
          <w:rPr>
            <w:rFonts w:ascii="Times New Roman" w:eastAsia="MS Mincho" w:hAnsi="Times New Roman" w:cs="Times New Roman"/>
            <w:bCs/>
            <w:color w:val="000000"/>
            <w:sz w:val="22"/>
            <w:szCs w:val="22"/>
            <w:lang w:eastAsia="ja-JP"/>
          </w:rPr>
          <w:instrText xml:space="preserve">" </w:instrText>
        </w:r>
      </w:ins>
      <w:r>
        <w:rPr>
          <w:rFonts w:ascii="Times New Roman" w:eastAsia="MS Mincho" w:hAnsi="Times New Roman" w:cs="Times New Roman"/>
          <w:bCs/>
          <w:color w:val="000000"/>
          <w:sz w:val="22"/>
          <w:szCs w:val="22"/>
          <w:lang w:eastAsia="ja-JP"/>
        </w:rPr>
      </w:r>
      <w:r>
        <w:rPr>
          <w:rFonts w:ascii="Times New Roman" w:eastAsia="MS Mincho" w:hAnsi="Times New Roman" w:cs="Times New Roman"/>
          <w:bCs/>
          <w:color w:val="000000"/>
          <w:sz w:val="22"/>
          <w:szCs w:val="22"/>
          <w:lang w:eastAsia="ja-JP"/>
        </w:rPr>
        <w:fldChar w:fldCharType="separate"/>
      </w:r>
      <w:r w:rsidRPr="000247E8">
        <w:rPr>
          <w:rStyle w:val="Hyperlink"/>
          <w:rFonts w:ascii="Times New Roman" w:eastAsia="MS Mincho" w:hAnsi="Times New Roman" w:cs="Times New Roman"/>
          <w:bCs/>
          <w:sz w:val="22"/>
          <w:szCs w:val="22"/>
          <w:lang w:eastAsia="ja-JP"/>
        </w:rPr>
        <w:t>https://colab.research.google.com</w:t>
      </w:r>
      <w:r>
        <w:rPr>
          <w:rFonts w:ascii="Times New Roman" w:eastAsia="MS Mincho" w:hAnsi="Times New Roman" w:cs="Times New Roman"/>
          <w:bCs/>
          <w:color w:val="000000"/>
          <w:sz w:val="22"/>
          <w:szCs w:val="22"/>
          <w:lang w:eastAsia="ja-JP"/>
        </w:rPr>
        <w:fldChar w:fldCharType="end"/>
      </w:r>
      <w:r>
        <w:rPr>
          <w:rFonts w:ascii="Times New Roman" w:eastAsia="MS Mincho" w:hAnsi="Times New Roman" w:cs="Times New Roman"/>
          <w:bCs/>
          <w:color w:val="000000"/>
          <w:sz w:val="22"/>
          <w:szCs w:val="22"/>
          <w:lang w:eastAsia="ja-JP"/>
        </w:rPr>
        <w:t xml:space="preserve"> </w:t>
      </w:r>
    </w:p>
    <w:p w14:paraId="14736156" w14:textId="32371D86" w:rsidR="007E1AA4" w:rsidRDefault="008F4F22"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Login to your Google account</w:t>
      </w:r>
    </w:p>
    <w:p w14:paraId="07746265" w14:textId="1B34992E" w:rsidR="008F4F22" w:rsidRDefault="008F4F22"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Now you should be able to see Google Colab as shown in </w:t>
      </w:r>
      <w:r w:rsidRPr="005C2A30">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2</w:t>
      </w:r>
      <w:r>
        <w:rPr>
          <w:rFonts w:ascii="Times New Roman" w:eastAsia="MS Mincho" w:hAnsi="Times New Roman" w:cs="Times New Roman"/>
          <w:bCs/>
          <w:color w:val="000000"/>
          <w:sz w:val="22"/>
          <w:szCs w:val="22"/>
          <w:lang w:eastAsia="ja-JP"/>
        </w:rPr>
        <w:t xml:space="preserve">. Click on the “Upload” button that is circled in </w:t>
      </w:r>
      <w:r w:rsidRPr="008F4F22">
        <w:rPr>
          <w:rFonts w:ascii="Times New Roman" w:eastAsia="MS Mincho" w:hAnsi="Times New Roman" w:cs="Times New Roman"/>
          <w:b/>
          <w:color w:val="C00000"/>
          <w:sz w:val="22"/>
          <w:szCs w:val="22"/>
          <w:lang w:eastAsia="ja-JP"/>
        </w:rPr>
        <w:t>RED</w:t>
      </w:r>
      <w:r w:rsidRPr="008F4F22">
        <w:rPr>
          <w:rFonts w:ascii="Times New Roman" w:eastAsia="MS Mincho" w:hAnsi="Times New Roman" w:cs="Times New Roman"/>
          <w:bCs/>
          <w:color w:val="C00000"/>
          <w:sz w:val="22"/>
          <w:szCs w:val="22"/>
          <w:lang w:eastAsia="ja-JP"/>
        </w:rPr>
        <w:t xml:space="preserve"> </w:t>
      </w:r>
      <w:r>
        <w:rPr>
          <w:rFonts w:ascii="Times New Roman" w:eastAsia="MS Mincho" w:hAnsi="Times New Roman" w:cs="Times New Roman"/>
          <w:bCs/>
          <w:color w:val="000000"/>
          <w:sz w:val="22"/>
          <w:szCs w:val="22"/>
          <w:lang w:eastAsia="ja-JP"/>
        </w:rPr>
        <w:t xml:space="preserve">in </w:t>
      </w:r>
      <w:r w:rsidRPr="00AE0DAB">
        <w:rPr>
          <w:rFonts w:ascii="Times New Roman" w:eastAsia="MS Mincho" w:hAnsi="Times New Roman" w:cs="Times New Roman"/>
          <w:b/>
          <w:color w:val="000000"/>
          <w:sz w:val="22"/>
          <w:szCs w:val="22"/>
          <w:lang w:eastAsia="ja-JP"/>
        </w:rPr>
        <w:t xml:space="preserve">figure </w:t>
      </w:r>
      <w:r w:rsidR="00AE0DAB" w:rsidRPr="00AE0DAB">
        <w:rPr>
          <w:rFonts w:ascii="Times New Roman" w:eastAsia="MS Mincho" w:hAnsi="Times New Roman" w:cs="Times New Roman"/>
          <w:b/>
          <w:color w:val="000000"/>
          <w:sz w:val="22"/>
          <w:szCs w:val="22"/>
          <w:lang w:eastAsia="ja-JP"/>
        </w:rPr>
        <w:t>2</w:t>
      </w:r>
      <w:r>
        <w:rPr>
          <w:rFonts w:ascii="Times New Roman" w:eastAsia="MS Mincho" w:hAnsi="Times New Roman" w:cs="Times New Roman"/>
          <w:bCs/>
          <w:color w:val="000000"/>
          <w:sz w:val="22"/>
          <w:szCs w:val="22"/>
          <w:lang w:eastAsia="ja-JP"/>
        </w:rPr>
        <w:t>.</w:t>
      </w:r>
    </w:p>
    <w:p w14:paraId="45D5F97D" w14:textId="77777777" w:rsidR="00AE0DAB" w:rsidRDefault="008F4F22"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59264" behindDoc="0" locked="0" layoutInCell="1" allowOverlap="1" wp14:anchorId="10DECABA" wp14:editId="64F8BF24">
                <wp:simplePos x="0" y="0"/>
                <wp:positionH relativeFrom="column">
                  <wp:posOffset>2787650</wp:posOffset>
                </wp:positionH>
                <wp:positionV relativeFrom="paragraph">
                  <wp:posOffset>241300</wp:posOffset>
                </wp:positionV>
                <wp:extent cx="342900" cy="339725"/>
                <wp:effectExtent l="25400" t="25400" r="38100" b="41275"/>
                <wp:wrapNone/>
                <wp:docPr id="5" name="Oval 5"/>
                <wp:cNvGraphicFramePr/>
                <a:graphic xmlns:a="http://schemas.openxmlformats.org/drawingml/2006/main">
                  <a:graphicData uri="http://schemas.microsoft.com/office/word/2010/wordprocessingShape">
                    <wps:wsp>
                      <wps:cNvSpPr/>
                      <wps:spPr>
                        <a:xfrm>
                          <a:off x="0" y="0"/>
                          <a:ext cx="342900" cy="339725"/>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41A02" id="Oval 5" o:spid="_x0000_s1026" style="position:absolute;margin-left:219.5pt;margin-top:19pt;width:27pt;height:2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" filled="f" strokecolor="#c00000" strokeweight="4.5pt">
                <v:stroke joinstyle="miter"/>
              </v:oval>
            </w:pict>
          </mc:Fallback>
        </mc:AlternateContent>
      </w:r>
      <w:r w:rsidRPr="008F4F22">
        <w:rPr>
          <w:rFonts w:ascii="Times New Roman" w:eastAsia="MS Mincho" w:hAnsi="Times New Roman" w:cs="Times New Roman"/>
          <w:bCs/>
          <w:noProof/>
          <w:color w:val="000000"/>
          <w:sz w:val="22"/>
          <w:szCs w:val="22"/>
          <w:lang w:eastAsia="ja-JP"/>
        </w:rPr>
        <w:drawing>
          <wp:inline distT="0" distB="0" distL="0" distR="0" wp14:anchorId="0098E953" wp14:editId="2B9B167E">
            <wp:extent cx="3437304" cy="1961394"/>
            <wp:effectExtent l="0" t="0" r="444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3481110" cy="1986391"/>
                    </a:xfrm>
                    <a:prstGeom prst="rect">
                      <a:avLst/>
                    </a:prstGeom>
                  </pic:spPr>
                </pic:pic>
              </a:graphicData>
            </a:graphic>
          </wp:inline>
        </w:drawing>
      </w:r>
    </w:p>
    <w:p w14:paraId="52421E14" w14:textId="47F021F0" w:rsidR="008F4F22"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2</w:t>
      </w:r>
      <w:r w:rsidRPr="00AE0DAB">
        <w:rPr>
          <w:b/>
          <w:bCs/>
        </w:rPr>
        <w:fldChar w:fldCharType="end"/>
      </w:r>
      <w:r w:rsidRPr="00AE0DAB">
        <w:rPr>
          <w:b/>
          <w:bCs/>
        </w:rPr>
        <w:t>. Start Google Colab</w:t>
      </w:r>
    </w:p>
    <w:p w14:paraId="2BC32CDA" w14:textId="13F079E7" w:rsidR="008F4F22" w:rsidRDefault="006C5238"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 xml:space="preserve">Then click on “choose a file” button shown in </w:t>
      </w:r>
      <w:r w:rsidRPr="005C2A30">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3</w:t>
      </w:r>
      <w:r w:rsidR="000D0DE2">
        <w:rPr>
          <w:rFonts w:ascii="Times New Roman" w:eastAsia="MS Mincho" w:hAnsi="Times New Roman" w:cs="Times New Roman"/>
          <w:b/>
          <w:color w:val="000000"/>
          <w:sz w:val="22"/>
          <w:szCs w:val="22"/>
          <w:lang w:eastAsia="ja-JP"/>
        </w:rPr>
        <w:t xml:space="preserve">, </w:t>
      </w:r>
      <w:r w:rsidR="000D0DE2">
        <w:rPr>
          <w:rFonts w:ascii="Times New Roman" w:eastAsia="MS Mincho" w:hAnsi="Times New Roman" w:cs="Times New Roman"/>
          <w:bCs/>
          <w:color w:val="000000"/>
          <w:sz w:val="22"/>
          <w:szCs w:val="22"/>
          <w:lang w:eastAsia="ja-JP"/>
        </w:rPr>
        <w:t>click Open</w:t>
      </w:r>
      <w:r>
        <w:rPr>
          <w:rFonts w:ascii="Times New Roman" w:eastAsia="MS Mincho" w:hAnsi="Times New Roman" w:cs="Times New Roman"/>
          <w:bCs/>
          <w:color w:val="000000"/>
          <w:sz w:val="22"/>
          <w:szCs w:val="22"/>
          <w:lang w:eastAsia="ja-JP"/>
        </w:rPr>
        <w:t xml:space="preserve"> </w:t>
      </w:r>
      <w:r w:rsidR="000D0DE2">
        <w:rPr>
          <w:rFonts w:ascii="Times New Roman" w:eastAsia="MS Mincho" w:hAnsi="Times New Roman" w:cs="Times New Roman"/>
          <w:bCs/>
          <w:color w:val="000000"/>
          <w:sz w:val="22"/>
          <w:szCs w:val="22"/>
          <w:lang w:eastAsia="ja-JP"/>
        </w:rPr>
        <w:t>to</w:t>
      </w:r>
      <w:r>
        <w:rPr>
          <w:rFonts w:ascii="Times New Roman" w:eastAsia="MS Mincho" w:hAnsi="Times New Roman" w:cs="Times New Roman"/>
          <w:bCs/>
          <w:color w:val="000000"/>
          <w:sz w:val="22"/>
          <w:szCs w:val="22"/>
          <w:lang w:eastAsia="ja-JP"/>
        </w:rPr>
        <w:t xml:space="preserve"> upload the .ipynb jupyter notebook that was downloaded from Brightspace.</w:t>
      </w:r>
    </w:p>
    <w:p w14:paraId="31D7F514" w14:textId="77777777" w:rsidR="00AE0DAB" w:rsidRDefault="006C5238" w:rsidP="00AE0DAB">
      <w:pPr>
        <w:keepNext/>
        <w:autoSpaceDE w:val="0"/>
        <w:autoSpaceDN w:val="0"/>
        <w:adjustRightInd w:val="0"/>
        <w:spacing w:before="160" w:after="120"/>
        <w:ind w:left="720"/>
        <w:outlineLvl w:val="0"/>
      </w:pPr>
      <w:r w:rsidRPr="006C5238">
        <w:rPr>
          <w:rFonts w:ascii="Times New Roman" w:eastAsia="MS Mincho" w:hAnsi="Times New Roman" w:cs="Times New Roman"/>
          <w:bCs/>
          <w:noProof/>
          <w:color w:val="000000"/>
          <w:sz w:val="22"/>
          <w:szCs w:val="22"/>
          <w:lang w:eastAsia="ja-JP"/>
        </w:rPr>
        <w:drawing>
          <wp:inline distT="0" distB="0" distL="0" distR="0" wp14:anchorId="6354D4B5" wp14:editId="1A9036C4">
            <wp:extent cx="4016586" cy="2748958"/>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9"/>
                    <a:stretch>
                      <a:fillRect/>
                    </a:stretch>
                  </pic:blipFill>
                  <pic:spPr>
                    <a:xfrm>
                      <a:off x="0" y="0"/>
                      <a:ext cx="4050310" cy="2772039"/>
                    </a:xfrm>
                    <a:prstGeom prst="rect">
                      <a:avLst/>
                    </a:prstGeom>
                  </pic:spPr>
                </pic:pic>
              </a:graphicData>
            </a:graphic>
          </wp:inline>
        </w:drawing>
      </w:r>
    </w:p>
    <w:p w14:paraId="21EECE7B" w14:textId="0A94E8BF" w:rsidR="006C5238"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3</w:t>
      </w:r>
      <w:r w:rsidRPr="00AE0DAB">
        <w:rPr>
          <w:b/>
          <w:bCs/>
        </w:rPr>
        <w:fldChar w:fldCharType="end"/>
      </w:r>
      <w:r w:rsidRPr="00AE0DAB">
        <w:rPr>
          <w:b/>
          <w:bCs/>
        </w:rPr>
        <w:t>. Load a Jupyter Notebook into Google Colab</w:t>
      </w:r>
    </w:p>
    <w:p w14:paraId="384B6E8A" w14:textId="1FE82716" w:rsidR="006C5238" w:rsidRDefault="009A72D7"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After you have uploaded the jupyter notebook on Google Colab, you will be able to run the code blocks in the same manner as with Jupyter Notebooks (</w:t>
      </w:r>
      <w:r w:rsidRPr="005C2A30">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4</w:t>
      </w:r>
      <w:r>
        <w:rPr>
          <w:rFonts w:ascii="Times New Roman" w:eastAsia="MS Mincho" w:hAnsi="Times New Roman" w:cs="Times New Roman"/>
          <w:bCs/>
          <w:color w:val="000000"/>
          <w:sz w:val="22"/>
          <w:szCs w:val="22"/>
          <w:lang w:eastAsia="ja-JP"/>
        </w:rPr>
        <w:t>).</w:t>
      </w:r>
      <w:r w:rsidR="000D0DE2">
        <w:rPr>
          <w:rFonts w:ascii="Times New Roman" w:eastAsia="MS Mincho" w:hAnsi="Times New Roman" w:cs="Times New Roman"/>
          <w:bCs/>
          <w:color w:val="000000"/>
          <w:sz w:val="22"/>
          <w:szCs w:val="22"/>
          <w:lang w:eastAsia="ja-JP"/>
        </w:rPr>
        <w:t xml:space="preserve"> Before running the code, first follow the instructions on step 10.</w:t>
      </w:r>
    </w:p>
    <w:p w14:paraId="0B543CBD" w14:textId="77777777" w:rsidR="00AE0DAB" w:rsidRDefault="00DC2D3C" w:rsidP="00AE0DAB">
      <w:pPr>
        <w:keepNext/>
        <w:autoSpaceDE w:val="0"/>
        <w:autoSpaceDN w:val="0"/>
        <w:adjustRightInd w:val="0"/>
        <w:spacing w:before="160" w:after="120"/>
        <w:ind w:left="720"/>
        <w:outlineLvl w:val="0"/>
      </w:pPr>
      <w:r w:rsidRPr="009A72D7">
        <w:rPr>
          <w:rFonts w:ascii="Times New Roman" w:eastAsia="MS Mincho" w:hAnsi="Times New Roman" w:cs="Times New Roman"/>
          <w:bCs/>
          <w:noProof/>
          <w:color w:val="000000"/>
          <w:sz w:val="22"/>
          <w:szCs w:val="22"/>
          <w:lang w:eastAsia="ja-JP"/>
        </w:rPr>
        <w:drawing>
          <wp:inline distT="0" distB="0" distL="0" distR="0" wp14:anchorId="307E4E44" wp14:editId="788D5FCA">
            <wp:extent cx="4897120" cy="2120517"/>
            <wp:effectExtent l="0" t="0" r="5080" b="63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
                    <a:stretch>
                      <a:fillRect/>
                    </a:stretch>
                  </pic:blipFill>
                  <pic:spPr>
                    <a:xfrm>
                      <a:off x="0" y="0"/>
                      <a:ext cx="5006843" cy="2168029"/>
                    </a:xfrm>
                    <a:prstGeom prst="rect">
                      <a:avLst/>
                    </a:prstGeom>
                  </pic:spPr>
                </pic:pic>
              </a:graphicData>
            </a:graphic>
          </wp:inline>
        </w:drawing>
      </w:r>
    </w:p>
    <w:p w14:paraId="5642AFBB" w14:textId="4D57395D" w:rsidR="00DC2D3C"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4</w:t>
      </w:r>
      <w:r w:rsidRPr="00AE0DAB">
        <w:rPr>
          <w:b/>
          <w:bCs/>
        </w:rPr>
        <w:fldChar w:fldCharType="end"/>
      </w:r>
      <w:r w:rsidRPr="00AE0DAB">
        <w:rPr>
          <w:b/>
          <w:bCs/>
        </w:rPr>
        <w:t>. Lab4 Notebook in Google Colab</w:t>
      </w:r>
    </w:p>
    <w:p w14:paraId="429DA315" w14:textId="33137FDD" w:rsidR="00DC2D3C" w:rsidRDefault="00DC2D3C"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Now click on “Runtime” in the top menu and then click on “Change runtime type” as </w:t>
      </w:r>
      <w:r w:rsidR="001E36E8">
        <w:rPr>
          <w:rFonts w:ascii="Times New Roman" w:eastAsia="MS Mincho" w:hAnsi="Times New Roman" w:cs="Times New Roman"/>
          <w:bCs/>
          <w:color w:val="000000"/>
          <w:sz w:val="22"/>
          <w:szCs w:val="22"/>
          <w:lang w:eastAsia="ja-JP"/>
        </w:rPr>
        <w:t>circled</w:t>
      </w:r>
      <w:r>
        <w:rPr>
          <w:rFonts w:ascii="Times New Roman" w:eastAsia="MS Mincho" w:hAnsi="Times New Roman" w:cs="Times New Roman"/>
          <w:bCs/>
          <w:color w:val="000000"/>
          <w:sz w:val="22"/>
          <w:szCs w:val="22"/>
          <w:lang w:eastAsia="ja-JP"/>
        </w:rPr>
        <w:t xml:space="preserve"> in </w:t>
      </w:r>
      <w:r w:rsidRPr="00DC2D3C">
        <w:rPr>
          <w:rFonts w:ascii="Times New Roman" w:eastAsia="MS Mincho" w:hAnsi="Times New Roman" w:cs="Times New Roman"/>
          <w:b/>
          <w:color w:val="C00000"/>
          <w:sz w:val="22"/>
          <w:szCs w:val="22"/>
          <w:lang w:eastAsia="ja-JP"/>
        </w:rPr>
        <w:t>RED</w:t>
      </w:r>
      <w:r w:rsidRPr="00DC2D3C">
        <w:rPr>
          <w:rFonts w:ascii="Times New Roman" w:eastAsia="MS Mincho" w:hAnsi="Times New Roman" w:cs="Times New Roman"/>
          <w:bCs/>
          <w:color w:val="C00000"/>
          <w:sz w:val="22"/>
          <w:szCs w:val="22"/>
          <w:lang w:eastAsia="ja-JP"/>
        </w:rPr>
        <w:t xml:space="preserve"> </w:t>
      </w:r>
      <w:r>
        <w:rPr>
          <w:rFonts w:ascii="Times New Roman" w:eastAsia="MS Mincho" w:hAnsi="Times New Roman" w:cs="Times New Roman"/>
          <w:bCs/>
          <w:color w:val="000000"/>
          <w:sz w:val="22"/>
          <w:szCs w:val="22"/>
          <w:lang w:eastAsia="ja-JP"/>
        </w:rPr>
        <w:t xml:space="preserve">in </w:t>
      </w:r>
      <w:r w:rsidRPr="00DC2D3C">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5</w:t>
      </w:r>
      <w:r w:rsidRPr="00DC2D3C">
        <w:rPr>
          <w:rFonts w:ascii="Times New Roman" w:eastAsia="MS Mincho" w:hAnsi="Times New Roman" w:cs="Times New Roman"/>
          <w:b/>
          <w:color w:val="000000"/>
          <w:sz w:val="22"/>
          <w:szCs w:val="22"/>
          <w:lang w:eastAsia="ja-JP"/>
        </w:rPr>
        <w:t xml:space="preserve"> </w:t>
      </w:r>
      <w:r>
        <w:rPr>
          <w:rFonts w:ascii="Times New Roman" w:eastAsia="MS Mincho" w:hAnsi="Times New Roman" w:cs="Times New Roman"/>
          <w:bCs/>
          <w:color w:val="000000"/>
          <w:sz w:val="22"/>
          <w:szCs w:val="22"/>
          <w:lang w:eastAsia="ja-JP"/>
        </w:rPr>
        <w:t>below.</w:t>
      </w:r>
    </w:p>
    <w:p w14:paraId="7BB4ACDA" w14:textId="77777777" w:rsidR="00AE0DAB" w:rsidRDefault="00DC2D3C"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lastRenderedPageBreak/>
        <mc:AlternateContent>
          <mc:Choice Requires="wps">
            <w:drawing>
              <wp:anchor distT="0" distB="0" distL="114300" distR="114300" simplePos="0" relativeHeight="251665408" behindDoc="0" locked="0" layoutInCell="1" allowOverlap="1" wp14:anchorId="5DEBEFCC" wp14:editId="65559C86">
                <wp:simplePos x="0" y="0"/>
                <wp:positionH relativeFrom="column">
                  <wp:posOffset>2043430</wp:posOffset>
                </wp:positionH>
                <wp:positionV relativeFrom="paragraph">
                  <wp:posOffset>155363</wp:posOffset>
                </wp:positionV>
                <wp:extent cx="590974" cy="339725"/>
                <wp:effectExtent l="25400" t="25400" r="44450" b="41275"/>
                <wp:wrapNone/>
                <wp:docPr id="12" name="Oval 12"/>
                <wp:cNvGraphicFramePr/>
                <a:graphic xmlns:a="http://schemas.openxmlformats.org/drawingml/2006/main">
                  <a:graphicData uri="http://schemas.microsoft.com/office/word/2010/wordprocessingShape">
                    <wps:wsp>
                      <wps:cNvSpPr/>
                      <wps:spPr>
                        <a:xfrm>
                          <a:off x="0" y="0"/>
                          <a:ext cx="590974" cy="339725"/>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357B5" id="Oval 12" o:spid="_x0000_s1026" style="position:absolute;margin-left:160.9pt;margin-top:12.25pt;width:46.55pt;height: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" filled="f" strokecolor="#c00000" strokeweight="4.5pt">
                <v:stroke joinstyle="miter"/>
              </v:oval>
            </w:pict>
          </mc:Fallback>
        </mc:AlternateContent>
      </w:r>
      <w:r>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63360" behindDoc="0" locked="0" layoutInCell="1" allowOverlap="1" wp14:anchorId="2ECBCD1C" wp14:editId="5FAF2EE7">
                <wp:simplePos x="0" y="0"/>
                <wp:positionH relativeFrom="column">
                  <wp:posOffset>2213187</wp:posOffset>
                </wp:positionH>
                <wp:positionV relativeFrom="paragraph">
                  <wp:posOffset>2336377</wp:posOffset>
                </wp:positionV>
                <wp:extent cx="1105746" cy="339725"/>
                <wp:effectExtent l="25400" t="25400" r="37465" b="41275"/>
                <wp:wrapNone/>
                <wp:docPr id="7" name="Oval 7"/>
                <wp:cNvGraphicFramePr/>
                <a:graphic xmlns:a="http://schemas.openxmlformats.org/drawingml/2006/main">
                  <a:graphicData uri="http://schemas.microsoft.com/office/word/2010/wordprocessingShape">
                    <wps:wsp>
                      <wps:cNvSpPr/>
                      <wps:spPr>
                        <a:xfrm>
                          <a:off x="0" y="0"/>
                          <a:ext cx="1105746" cy="339725"/>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5C49F" id="Oval 7" o:spid="_x0000_s1026" style="position:absolute;margin-left:174.25pt;margin-top:183.95pt;width:87.05pt;height: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" filled="f" strokecolor="#c00000" strokeweight="4.5pt">
                <v:stroke joinstyle="miter"/>
              </v:oval>
            </w:pict>
          </mc:Fallback>
        </mc:AlternateContent>
      </w:r>
      <w:r>
        <w:rPr>
          <w:rFonts w:ascii="Times New Roman" w:eastAsia="MS Mincho" w:hAnsi="Times New Roman" w:cs="Times New Roman"/>
          <w:bCs/>
          <w:noProof/>
          <w:color w:val="000000"/>
          <w:sz w:val="22"/>
          <w:szCs w:val="22"/>
          <w:lang w:eastAsia="ja-JP"/>
        </w:rPr>
        <w:drawing>
          <wp:inline distT="0" distB="0" distL="0" distR="0" wp14:anchorId="58248200" wp14:editId="7D201B7B">
            <wp:extent cx="4273973" cy="3378539"/>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9857" cy="3391095"/>
                    </a:xfrm>
                    <a:prstGeom prst="rect">
                      <a:avLst/>
                    </a:prstGeom>
                  </pic:spPr>
                </pic:pic>
              </a:graphicData>
            </a:graphic>
          </wp:inline>
        </w:drawing>
      </w:r>
    </w:p>
    <w:p w14:paraId="2BA95797" w14:textId="17678836" w:rsidR="00DC2D3C"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5</w:t>
      </w:r>
      <w:r w:rsidRPr="00AE0DAB">
        <w:rPr>
          <w:b/>
          <w:bCs/>
        </w:rPr>
        <w:fldChar w:fldCharType="end"/>
      </w:r>
      <w:r w:rsidRPr="00AE0DAB">
        <w:rPr>
          <w:b/>
          <w:bCs/>
        </w:rPr>
        <w:t>. Change Runtime</w:t>
      </w:r>
    </w:p>
    <w:p w14:paraId="4582C17D" w14:textId="4DC5E04B" w:rsidR="00DC2D3C" w:rsidRDefault="00DC2D3C" w:rsidP="00C41E26">
      <w:pPr>
        <w:numPr>
          <w:ilvl w:val="0"/>
          <w:numId w:val="15"/>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Change the “Hardware accelerator” to GPU for training the models much faster </w:t>
      </w:r>
      <w:r w:rsidR="0039383D">
        <w:rPr>
          <w:rFonts w:ascii="Times New Roman" w:eastAsia="MS Mincho" w:hAnsi="Times New Roman" w:cs="Times New Roman"/>
          <w:bCs/>
          <w:color w:val="000000"/>
          <w:sz w:val="22"/>
          <w:szCs w:val="22"/>
          <w:lang w:eastAsia="ja-JP"/>
        </w:rPr>
        <w:t xml:space="preserve">and click on “save” as shown in </w:t>
      </w:r>
      <w:r w:rsidR="0039383D" w:rsidRPr="00DC2D3C">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6</w:t>
      </w:r>
      <w:r w:rsidR="0039383D">
        <w:rPr>
          <w:rFonts w:ascii="Times New Roman" w:eastAsia="MS Mincho" w:hAnsi="Times New Roman" w:cs="Times New Roman"/>
          <w:b/>
          <w:color w:val="000000"/>
          <w:sz w:val="22"/>
          <w:szCs w:val="22"/>
          <w:lang w:eastAsia="ja-JP"/>
        </w:rPr>
        <w:t xml:space="preserve"> </w:t>
      </w:r>
      <w:r>
        <w:rPr>
          <w:rFonts w:ascii="Times New Roman" w:eastAsia="MS Mincho" w:hAnsi="Times New Roman" w:cs="Times New Roman"/>
          <w:bCs/>
          <w:color w:val="000000"/>
          <w:sz w:val="22"/>
          <w:szCs w:val="22"/>
          <w:lang w:eastAsia="ja-JP"/>
        </w:rPr>
        <w:t>below:</w:t>
      </w:r>
    </w:p>
    <w:p w14:paraId="4054DAA5" w14:textId="77777777" w:rsidR="00AE0DAB" w:rsidRDefault="00DC2D3C"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703F0B65" wp14:editId="2C791BD1">
            <wp:extent cx="2526453" cy="1398013"/>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424" cy="1434518"/>
                    </a:xfrm>
                    <a:prstGeom prst="rect">
                      <a:avLst/>
                    </a:prstGeom>
                  </pic:spPr>
                </pic:pic>
              </a:graphicData>
            </a:graphic>
          </wp:inline>
        </w:drawing>
      </w:r>
    </w:p>
    <w:p w14:paraId="6CE77C6C" w14:textId="27573605" w:rsidR="00DC2D3C"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6</w:t>
      </w:r>
      <w:r w:rsidRPr="00AE0DAB">
        <w:rPr>
          <w:b/>
          <w:bCs/>
        </w:rPr>
        <w:fldChar w:fldCharType="end"/>
      </w:r>
      <w:r w:rsidRPr="00AE0DAB">
        <w:rPr>
          <w:b/>
          <w:bCs/>
        </w:rPr>
        <w:t>. Change runtime to GPU</w:t>
      </w:r>
    </w:p>
    <w:p w14:paraId="4B47CE01" w14:textId="77C300C3" w:rsidR="00DC2D3C" w:rsidRDefault="00DC2D3C" w:rsidP="00DD4270">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p>
    <w:p w14:paraId="5138769B" w14:textId="44D794C0" w:rsidR="009A72D7" w:rsidRDefault="009A72D7" w:rsidP="009A72D7">
      <w:pPr>
        <w:autoSpaceDE w:val="0"/>
        <w:autoSpaceDN w:val="0"/>
        <w:adjustRightInd w:val="0"/>
        <w:spacing w:before="160" w:after="120"/>
        <w:ind w:left="720"/>
        <w:outlineLvl w:val="0"/>
        <w:rPr>
          <w:rFonts w:ascii="Times New Roman" w:eastAsia="MS Mincho" w:hAnsi="Times New Roman" w:cs="Times New Roman"/>
          <w:bCs/>
          <w:color w:val="000000"/>
          <w:sz w:val="22"/>
          <w:szCs w:val="22"/>
          <w:lang w:eastAsia="ja-JP"/>
        </w:rPr>
      </w:pPr>
    </w:p>
    <w:p w14:paraId="0C254C8C" w14:textId="77777777" w:rsidR="00B20FBC" w:rsidRDefault="00B20FBC" w:rsidP="00B20FBC">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p>
    <w:p w14:paraId="0EA6C411" w14:textId="77777777" w:rsidR="001264DF" w:rsidRDefault="001264DF">
      <w:p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br w:type="page"/>
      </w:r>
    </w:p>
    <w:p w14:paraId="50D3B407" w14:textId="7CD83CF0" w:rsidR="00B20FBC" w:rsidRDefault="00B20FBC" w:rsidP="00B20FBC">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C41E26">
        <w:rPr>
          <w:rFonts w:ascii="Times New Roman" w:eastAsia="MS Mincho" w:hAnsi="Times New Roman" w:cs="Times New Roman"/>
          <w:b/>
          <w:color w:val="000000"/>
          <w:sz w:val="22"/>
          <w:szCs w:val="22"/>
          <w:u w:val="single"/>
          <w:lang w:eastAsia="ja-JP"/>
        </w:rPr>
        <w:lastRenderedPageBreak/>
        <w:t xml:space="preserve">Objective </w:t>
      </w:r>
      <w:r>
        <w:rPr>
          <w:rFonts w:ascii="Times New Roman" w:eastAsia="MS Mincho" w:hAnsi="Times New Roman" w:cs="Times New Roman"/>
          <w:b/>
          <w:color w:val="000000"/>
          <w:sz w:val="22"/>
          <w:szCs w:val="22"/>
          <w:u w:val="single"/>
          <w:lang w:eastAsia="ja-JP"/>
        </w:rPr>
        <w:t>2</w:t>
      </w:r>
      <w:r w:rsidRPr="00C41E26">
        <w:rPr>
          <w:rFonts w:ascii="Times New Roman" w:eastAsia="MS Mincho" w:hAnsi="Times New Roman" w:cs="Times New Roman"/>
          <w:b/>
          <w:color w:val="000000"/>
          <w:sz w:val="22"/>
          <w:szCs w:val="22"/>
          <w:u w:val="single"/>
          <w:lang w:eastAsia="ja-JP"/>
        </w:rPr>
        <w:t xml:space="preserve">: </w:t>
      </w:r>
      <w:r w:rsidRPr="00F92AFE">
        <w:rPr>
          <w:rFonts w:ascii="Times New Roman" w:eastAsia="MS Mincho" w:hAnsi="Times New Roman" w:cs="Times New Roman"/>
          <w:b/>
          <w:color w:val="000000"/>
          <w:sz w:val="22"/>
          <w:szCs w:val="22"/>
          <w:u w:val="single"/>
          <w:lang w:eastAsia="ja-JP"/>
        </w:rPr>
        <w:t>Import benchmark datasets available through the installed DL libraries</w:t>
      </w:r>
    </w:p>
    <w:p w14:paraId="31FDEFBC" w14:textId="004089CA" w:rsidR="009A72D7" w:rsidRDefault="00666388" w:rsidP="00B20FBC">
      <w:pPr>
        <w:numPr>
          <w:ilvl w:val="0"/>
          <w:numId w:val="20"/>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 code blocks have been created within the notebook. You may run each code block by clicking the “play” button on the top left of each code block as circled in RED in </w:t>
      </w:r>
      <w:r w:rsidRPr="005C2A30">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7</w:t>
      </w:r>
      <w:r>
        <w:rPr>
          <w:rFonts w:ascii="Times New Roman" w:eastAsia="MS Mincho" w:hAnsi="Times New Roman" w:cs="Times New Roman"/>
          <w:bCs/>
          <w:color w:val="000000"/>
          <w:sz w:val="22"/>
          <w:szCs w:val="22"/>
          <w:lang w:eastAsia="ja-JP"/>
        </w:rPr>
        <w:t>.</w:t>
      </w:r>
    </w:p>
    <w:p w14:paraId="0E1D8E18" w14:textId="77777777" w:rsidR="00AE0DAB" w:rsidRDefault="00666388"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mc:AlternateContent>
          <mc:Choice Requires="wps">
            <w:drawing>
              <wp:anchor distT="0" distB="0" distL="114300" distR="114300" simplePos="0" relativeHeight="251661312" behindDoc="0" locked="0" layoutInCell="1" allowOverlap="1" wp14:anchorId="3D565BC7" wp14:editId="1A770081">
                <wp:simplePos x="0" y="0"/>
                <wp:positionH relativeFrom="column">
                  <wp:posOffset>541867</wp:posOffset>
                </wp:positionH>
                <wp:positionV relativeFrom="paragraph">
                  <wp:posOffset>485563</wp:posOffset>
                </wp:positionV>
                <wp:extent cx="342900" cy="339725"/>
                <wp:effectExtent l="25400" t="25400" r="38100" b="41275"/>
                <wp:wrapNone/>
                <wp:docPr id="11" name="Oval 11"/>
                <wp:cNvGraphicFramePr/>
                <a:graphic xmlns:a="http://schemas.openxmlformats.org/drawingml/2006/main">
                  <a:graphicData uri="http://schemas.microsoft.com/office/word/2010/wordprocessingShape">
                    <wps:wsp>
                      <wps:cNvSpPr/>
                      <wps:spPr>
                        <a:xfrm>
                          <a:off x="0" y="0"/>
                          <a:ext cx="342900" cy="339725"/>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AF318" id="Oval 11" o:spid="_x0000_s1026" style="position:absolute;margin-left:42.65pt;margin-top:38.25pt;width:27pt;height:2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" filled="f" strokecolor="#c00000" strokeweight="4.5pt">
                <v:stroke joinstyle="miter"/>
              </v:oval>
            </w:pict>
          </mc:Fallback>
        </mc:AlternateContent>
      </w:r>
      <w:r w:rsidRPr="00666388">
        <w:rPr>
          <w:rFonts w:ascii="Times New Roman" w:eastAsia="MS Mincho" w:hAnsi="Times New Roman" w:cs="Times New Roman"/>
          <w:bCs/>
          <w:noProof/>
          <w:color w:val="000000"/>
          <w:sz w:val="22"/>
          <w:szCs w:val="22"/>
          <w:lang w:eastAsia="ja-JP"/>
        </w:rPr>
        <w:drawing>
          <wp:inline distT="0" distB="0" distL="0" distR="0" wp14:anchorId="2CFD020A" wp14:editId="22C5A15F">
            <wp:extent cx="5452533" cy="1264104"/>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910478" cy="1370273"/>
                    </a:xfrm>
                    <a:prstGeom prst="rect">
                      <a:avLst/>
                    </a:prstGeom>
                  </pic:spPr>
                </pic:pic>
              </a:graphicData>
            </a:graphic>
          </wp:inline>
        </w:drawing>
      </w:r>
    </w:p>
    <w:p w14:paraId="474372BA" w14:textId="6ADB89BC" w:rsidR="00666388"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7</w:t>
      </w:r>
      <w:r w:rsidRPr="00AE0DAB">
        <w:rPr>
          <w:b/>
          <w:bCs/>
        </w:rPr>
        <w:fldChar w:fldCharType="end"/>
      </w:r>
      <w:r w:rsidRPr="00AE0DAB">
        <w:rPr>
          <w:b/>
          <w:bCs/>
        </w:rPr>
        <w:t>. Importing libraries for deep learning</w:t>
      </w:r>
    </w:p>
    <w:p w14:paraId="3DC6EA5F" w14:textId="1B33DC75" w:rsidR="00F40608" w:rsidRDefault="005C2A30" w:rsidP="00B20FBC">
      <w:pPr>
        <w:numPr>
          <w:ilvl w:val="0"/>
          <w:numId w:val="20"/>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After importing the relevant libraries, proceed with importing the MNIST benchmark dataset for identifying pictures of 10 numbers (i.e., 0, 1, 2, 3, 4, 5, 6, 7, 8, 9). The code shown in </w:t>
      </w:r>
      <w:r w:rsidRPr="005C2A30">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8</w:t>
      </w:r>
      <w:r>
        <w:rPr>
          <w:rFonts w:ascii="Times New Roman" w:eastAsia="MS Mincho" w:hAnsi="Times New Roman" w:cs="Times New Roman"/>
          <w:bCs/>
          <w:color w:val="000000"/>
          <w:sz w:val="22"/>
          <w:szCs w:val="22"/>
          <w:lang w:eastAsia="ja-JP"/>
        </w:rPr>
        <w:t xml:space="preserve"> will help you import the correct dataset in the correct shape required for training models.</w:t>
      </w:r>
    </w:p>
    <w:p w14:paraId="2F9D2AD4" w14:textId="56C73A46" w:rsidR="00BB0747" w:rsidRPr="00F40608" w:rsidRDefault="00BB0747" w:rsidP="00B20FBC">
      <w:pPr>
        <w:numPr>
          <w:ilvl w:val="0"/>
          <w:numId w:val="20"/>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After importing the dataset and checking the correct shape, proceed to reshape and normalize the dataset as shown in bottom two code blocks in </w:t>
      </w:r>
      <w:r w:rsidRPr="00BB0747">
        <w:rPr>
          <w:rFonts w:ascii="Times New Roman" w:eastAsia="MS Mincho" w:hAnsi="Times New Roman" w:cs="Times New Roman"/>
          <w:b/>
          <w:color w:val="000000"/>
          <w:sz w:val="22"/>
          <w:szCs w:val="22"/>
          <w:lang w:eastAsia="ja-JP"/>
        </w:rPr>
        <w:t>figure 8</w:t>
      </w:r>
      <w:r>
        <w:rPr>
          <w:rFonts w:ascii="Times New Roman" w:eastAsia="MS Mincho" w:hAnsi="Times New Roman" w:cs="Times New Roman"/>
          <w:bCs/>
          <w:color w:val="000000"/>
          <w:sz w:val="22"/>
          <w:szCs w:val="22"/>
          <w:lang w:eastAsia="ja-JP"/>
        </w:rPr>
        <w:t>.</w:t>
      </w:r>
    </w:p>
    <w:p w14:paraId="662BB268" w14:textId="77777777" w:rsidR="00AE0DAB" w:rsidRDefault="009A72D7"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4D7117EC" wp14:editId="69625809">
            <wp:extent cx="5452110" cy="2738869"/>
            <wp:effectExtent l="0" t="0" r="0" b="444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263" cy="2756026"/>
                    </a:xfrm>
                    <a:prstGeom prst="rect">
                      <a:avLst/>
                    </a:prstGeom>
                  </pic:spPr>
                </pic:pic>
              </a:graphicData>
            </a:graphic>
          </wp:inline>
        </w:drawing>
      </w:r>
    </w:p>
    <w:p w14:paraId="279F13A6" w14:textId="00461CAB" w:rsidR="00B20FBC"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8</w:t>
      </w:r>
      <w:r w:rsidRPr="00AE0DAB">
        <w:rPr>
          <w:b/>
          <w:bCs/>
        </w:rPr>
        <w:fldChar w:fldCharType="end"/>
      </w:r>
      <w:r w:rsidRPr="00AE0DAB">
        <w:rPr>
          <w:b/>
          <w:bCs/>
        </w:rPr>
        <w:t>. Importing MNIST dataset</w:t>
      </w:r>
    </w:p>
    <w:p w14:paraId="2437512C" w14:textId="77777777" w:rsidR="00B20FBC" w:rsidRDefault="00B20FBC" w:rsidP="00B20FBC">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p>
    <w:p w14:paraId="0704EFEF" w14:textId="77777777" w:rsidR="00B20FBC" w:rsidRDefault="00B20FBC" w:rsidP="00B20FBC">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p>
    <w:p w14:paraId="111A8369" w14:textId="77777777" w:rsidR="001264DF" w:rsidRDefault="001264DF">
      <w:p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br w:type="page"/>
      </w:r>
    </w:p>
    <w:p w14:paraId="18E4F33D" w14:textId="2EBC83D6" w:rsidR="00B20FBC" w:rsidRPr="00B20FBC" w:rsidRDefault="00B20FBC" w:rsidP="00B20FBC">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C41E26">
        <w:rPr>
          <w:rFonts w:ascii="Times New Roman" w:eastAsia="MS Mincho" w:hAnsi="Times New Roman" w:cs="Times New Roman"/>
          <w:b/>
          <w:color w:val="000000"/>
          <w:sz w:val="22"/>
          <w:szCs w:val="22"/>
          <w:u w:val="single"/>
          <w:lang w:eastAsia="ja-JP"/>
        </w:rPr>
        <w:lastRenderedPageBreak/>
        <w:t xml:space="preserve">Objective </w:t>
      </w:r>
      <w:r>
        <w:rPr>
          <w:rFonts w:ascii="Times New Roman" w:eastAsia="MS Mincho" w:hAnsi="Times New Roman" w:cs="Times New Roman"/>
          <w:b/>
          <w:color w:val="000000"/>
          <w:sz w:val="22"/>
          <w:szCs w:val="22"/>
          <w:u w:val="single"/>
          <w:lang w:eastAsia="ja-JP"/>
        </w:rPr>
        <w:t>3</w:t>
      </w:r>
      <w:r w:rsidRPr="00C41E26">
        <w:rPr>
          <w:rFonts w:ascii="Times New Roman" w:eastAsia="MS Mincho" w:hAnsi="Times New Roman" w:cs="Times New Roman"/>
          <w:b/>
          <w:color w:val="000000"/>
          <w:sz w:val="22"/>
          <w:szCs w:val="22"/>
          <w:u w:val="single"/>
          <w:lang w:eastAsia="ja-JP"/>
        </w:rPr>
        <w:t xml:space="preserve">: </w:t>
      </w:r>
      <w:r w:rsidRPr="00F92AFE">
        <w:rPr>
          <w:rFonts w:ascii="Times New Roman" w:eastAsia="MS Mincho" w:hAnsi="Times New Roman" w:cs="Times New Roman"/>
          <w:b/>
          <w:color w:val="000000"/>
          <w:sz w:val="22"/>
          <w:szCs w:val="22"/>
          <w:u w:val="single"/>
          <w:lang w:eastAsia="ja-JP"/>
        </w:rPr>
        <w:t>Create a CNN architecture to train DL models using benchmark datasets for training</w:t>
      </w:r>
    </w:p>
    <w:p w14:paraId="35D05A29" w14:textId="1A4619F9" w:rsidR="00F40608" w:rsidRDefault="007E1A58"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Once the dataset has been imported, you will create a simple CNN model as shown in </w:t>
      </w:r>
      <w:r w:rsidRPr="007E1A58">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9</w:t>
      </w:r>
      <w:r>
        <w:rPr>
          <w:rFonts w:ascii="Times New Roman" w:eastAsia="MS Mincho" w:hAnsi="Times New Roman" w:cs="Times New Roman"/>
          <w:bCs/>
          <w:color w:val="000000"/>
          <w:sz w:val="22"/>
          <w:szCs w:val="22"/>
          <w:lang w:eastAsia="ja-JP"/>
        </w:rPr>
        <w:t>. Read the commented code which will explain what each line is creating</w:t>
      </w:r>
      <w:r w:rsidR="000D0DE2">
        <w:rPr>
          <w:rFonts w:ascii="Times New Roman" w:eastAsia="MS Mincho" w:hAnsi="Times New Roman" w:cs="Times New Roman"/>
          <w:bCs/>
          <w:color w:val="000000"/>
          <w:sz w:val="22"/>
          <w:szCs w:val="22"/>
          <w:lang w:eastAsia="ja-JP"/>
        </w:rPr>
        <w:t xml:space="preserve"> using </w:t>
      </w:r>
      <w:proofErr w:type="spellStart"/>
      <w:r w:rsidR="000D0DE2">
        <w:rPr>
          <w:rFonts w:ascii="Times New Roman" w:eastAsia="MS Mincho" w:hAnsi="Times New Roman" w:cs="Times New Roman"/>
          <w:bCs/>
          <w:color w:val="000000"/>
          <w:sz w:val="22"/>
          <w:szCs w:val="22"/>
          <w:lang w:eastAsia="ja-JP"/>
        </w:rPr>
        <w:t>Keras</w:t>
      </w:r>
      <w:proofErr w:type="spellEnd"/>
      <w:r w:rsidR="000D0DE2">
        <w:rPr>
          <w:rFonts w:ascii="Times New Roman" w:eastAsia="MS Mincho" w:hAnsi="Times New Roman" w:cs="Times New Roman"/>
          <w:bCs/>
          <w:color w:val="000000"/>
          <w:sz w:val="22"/>
          <w:szCs w:val="22"/>
          <w:lang w:eastAsia="ja-JP"/>
        </w:rPr>
        <w:t xml:space="preserve"> library within the </w:t>
      </w:r>
      <w:proofErr w:type="spellStart"/>
      <w:r w:rsidR="000D0DE2">
        <w:rPr>
          <w:rFonts w:ascii="Times New Roman" w:eastAsia="MS Mincho" w:hAnsi="Times New Roman" w:cs="Times New Roman"/>
          <w:bCs/>
          <w:color w:val="000000"/>
          <w:sz w:val="22"/>
          <w:szCs w:val="22"/>
          <w:lang w:eastAsia="ja-JP"/>
        </w:rPr>
        <w:t>tensorflow</w:t>
      </w:r>
      <w:proofErr w:type="spellEnd"/>
      <w:r w:rsidR="000D0DE2">
        <w:rPr>
          <w:rFonts w:ascii="Times New Roman" w:eastAsia="MS Mincho" w:hAnsi="Times New Roman" w:cs="Times New Roman"/>
          <w:bCs/>
          <w:color w:val="000000"/>
          <w:sz w:val="22"/>
          <w:szCs w:val="22"/>
          <w:lang w:eastAsia="ja-JP"/>
        </w:rPr>
        <w:t xml:space="preserve"> DL framework</w:t>
      </w:r>
      <w:r>
        <w:rPr>
          <w:rFonts w:ascii="Times New Roman" w:eastAsia="MS Mincho" w:hAnsi="Times New Roman" w:cs="Times New Roman"/>
          <w:bCs/>
          <w:color w:val="000000"/>
          <w:sz w:val="22"/>
          <w:szCs w:val="22"/>
          <w:lang w:eastAsia="ja-JP"/>
        </w:rPr>
        <w:t>. This custom model is comprised of 3 convolutional layers and 2 dense layers at the end. The size of the final layer is “10” as you are training a model to identify 10 different classes.</w:t>
      </w:r>
    </w:p>
    <w:p w14:paraId="0E5F1929" w14:textId="0A570FDA" w:rsidR="00CD2307" w:rsidRDefault="00CD2307"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After creating the CNN model, show the summary of the model by running </w:t>
      </w:r>
      <w:proofErr w:type="spellStart"/>
      <w:r w:rsidRPr="00CD2307">
        <w:rPr>
          <w:rFonts w:ascii="Times New Roman" w:eastAsia="MS Mincho" w:hAnsi="Times New Roman" w:cs="Times New Roman"/>
          <w:bCs/>
          <w:color w:val="00B050"/>
          <w:sz w:val="22"/>
          <w:szCs w:val="22"/>
          <w:lang w:eastAsia="ja-JP"/>
        </w:rPr>
        <w:t>model.summary</w:t>
      </w:r>
      <w:proofErr w:type="spellEnd"/>
      <w:r w:rsidRPr="00CD2307">
        <w:rPr>
          <w:rFonts w:ascii="Times New Roman" w:eastAsia="MS Mincho" w:hAnsi="Times New Roman" w:cs="Times New Roman"/>
          <w:bCs/>
          <w:color w:val="00B050"/>
          <w:sz w:val="22"/>
          <w:szCs w:val="22"/>
          <w:lang w:eastAsia="ja-JP"/>
        </w:rPr>
        <w:t>()</w:t>
      </w:r>
    </w:p>
    <w:p w14:paraId="6FEB82B0" w14:textId="77777777" w:rsidR="00AE0DAB" w:rsidRDefault="007E1A58"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047242D1" wp14:editId="20814523">
            <wp:extent cx="4775716" cy="2639401"/>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6024" cy="2661678"/>
                    </a:xfrm>
                    <a:prstGeom prst="rect">
                      <a:avLst/>
                    </a:prstGeom>
                  </pic:spPr>
                </pic:pic>
              </a:graphicData>
            </a:graphic>
          </wp:inline>
        </w:drawing>
      </w:r>
    </w:p>
    <w:p w14:paraId="4B6EF58F" w14:textId="6926C437" w:rsidR="007E1A58" w:rsidRPr="008F6058" w:rsidRDefault="00AE0DAB" w:rsidP="008F6058">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9</w:t>
      </w:r>
      <w:r w:rsidRPr="00AE0DAB">
        <w:rPr>
          <w:b/>
          <w:bCs/>
        </w:rPr>
        <w:fldChar w:fldCharType="end"/>
      </w:r>
      <w:r w:rsidRPr="00AE0DAB">
        <w:rPr>
          <w:b/>
          <w:bCs/>
        </w:rPr>
        <w:t>. Building a custom CNN</w:t>
      </w:r>
    </w:p>
    <w:p w14:paraId="28D45DA4" w14:textId="175C515D" w:rsidR="007E1A58" w:rsidRDefault="007E1A58"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After creating the CNN model, you will now Compile </w:t>
      </w:r>
      <w:r w:rsidR="008F6058">
        <w:rPr>
          <w:rFonts w:ascii="Times New Roman" w:eastAsia="MS Mincho" w:hAnsi="Times New Roman" w:cs="Times New Roman"/>
          <w:bCs/>
          <w:color w:val="000000"/>
          <w:sz w:val="22"/>
          <w:szCs w:val="22"/>
          <w:lang w:eastAsia="ja-JP"/>
        </w:rPr>
        <w:t>it</w:t>
      </w:r>
      <w:r w:rsidR="00786997">
        <w:rPr>
          <w:rFonts w:ascii="Times New Roman" w:eastAsia="MS Mincho" w:hAnsi="Times New Roman" w:cs="Times New Roman"/>
          <w:bCs/>
          <w:color w:val="000000"/>
          <w:sz w:val="22"/>
          <w:szCs w:val="22"/>
          <w:lang w:eastAsia="ja-JP"/>
        </w:rPr>
        <w:t xml:space="preserve"> by</w:t>
      </w:r>
      <w:r>
        <w:rPr>
          <w:rFonts w:ascii="Times New Roman" w:eastAsia="MS Mincho" w:hAnsi="Times New Roman" w:cs="Times New Roman"/>
          <w:bCs/>
          <w:color w:val="000000"/>
          <w:sz w:val="22"/>
          <w:szCs w:val="22"/>
          <w:lang w:eastAsia="ja-JP"/>
        </w:rPr>
        <w:t xml:space="preserve"> set</w:t>
      </w:r>
      <w:r w:rsidR="00786997">
        <w:rPr>
          <w:rFonts w:ascii="Times New Roman" w:eastAsia="MS Mincho" w:hAnsi="Times New Roman" w:cs="Times New Roman"/>
          <w:bCs/>
          <w:color w:val="000000"/>
          <w:sz w:val="22"/>
          <w:szCs w:val="22"/>
          <w:lang w:eastAsia="ja-JP"/>
        </w:rPr>
        <w:t>ting</w:t>
      </w:r>
      <w:r>
        <w:rPr>
          <w:rFonts w:ascii="Times New Roman" w:eastAsia="MS Mincho" w:hAnsi="Times New Roman" w:cs="Times New Roman"/>
          <w:bCs/>
          <w:color w:val="000000"/>
          <w:sz w:val="22"/>
          <w:szCs w:val="22"/>
          <w:lang w:eastAsia="ja-JP"/>
        </w:rPr>
        <w:t xml:space="preserve"> the Hyperparameters </w:t>
      </w:r>
      <w:r w:rsidR="008F6058">
        <w:rPr>
          <w:rFonts w:ascii="Times New Roman" w:eastAsia="MS Mincho" w:hAnsi="Times New Roman" w:cs="Times New Roman"/>
          <w:bCs/>
          <w:color w:val="000000"/>
          <w:sz w:val="22"/>
          <w:szCs w:val="22"/>
          <w:lang w:eastAsia="ja-JP"/>
        </w:rPr>
        <w:t xml:space="preserve">such as the optimizer and loss function. These hyperparameters </w:t>
      </w:r>
      <w:r>
        <w:rPr>
          <w:rFonts w:ascii="Times New Roman" w:eastAsia="MS Mincho" w:hAnsi="Times New Roman" w:cs="Times New Roman"/>
          <w:bCs/>
          <w:color w:val="000000"/>
          <w:sz w:val="22"/>
          <w:szCs w:val="22"/>
          <w:lang w:eastAsia="ja-JP"/>
        </w:rPr>
        <w:t xml:space="preserve">govern how the model will train, and </w:t>
      </w:r>
      <w:r w:rsidR="008F6058">
        <w:rPr>
          <w:rFonts w:ascii="Times New Roman" w:eastAsia="MS Mincho" w:hAnsi="Times New Roman" w:cs="Times New Roman"/>
          <w:bCs/>
          <w:color w:val="000000"/>
          <w:sz w:val="22"/>
          <w:szCs w:val="22"/>
          <w:lang w:eastAsia="ja-JP"/>
        </w:rPr>
        <w:t>the accuracy will be assessed (</w:t>
      </w:r>
      <w:r w:rsidRPr="00D26771">
        <w:rPr>
          <w:rFonts w:ascii="Times New Roman" w:eastAsia="MS Mincho" w:hAnsi="Times New Roman" w:cs="Times New Roman"/>
          <w:b/>
          <w:color w:val="000000"/>
          <w:sz w:val="22"/>
          <w:szCs w:val="22"/>
          <w:lang w:eastAsia="ja-JP"/>
        </w:rPr>
        <w:t xml:space="preserve">figure </w:t>
      </w:r>
      <w:r w:rsidR="00AE0DAB">
        <w:rPr>
          <w:rFonts w:ascii="Times New Roman" w:eastAsia="MS Mincho" w:hAnsi="Times New Roman" w:cs="Times New Roman"/>
          <w:b/>
          <w:color w:val="000000"/>
          <w:sz w:val="22"/>
          <w:szCs w:val="22"/>
          <w:lang w:eastAsia="ja-JP"/>
        </w:rPr>
        <w:t>10</w:t>
      </w:r>
      <w:r w:rsidR="008F6058">
        <w:rPr>
          <w:rFonts w:ascii="Times New Roman" w:eastAsia="MS Mincho" w:hAnsi="Times New Roman" w:cs="Times New Roman"/>
          <w:b/>
          <w:color w:val="000000"/>
          <w:sz w:val="22"/>
          <w:szCs w:val="22"/>
          <w:lang w:eastAsia="ja-JP"/>
        </w:rPr>
        <w:t>)</w:t>
      </w:r>
      <w:r>
        <w:rPr>
          <w:rFonts w:ascii="Times New Roman" w:eastAsia="MS Mincho" w:hAnsi="Times New Roman" w:cs="Times New Roman"/>
          <w:bCs/>
          <w:color w:val="000000"/>
          <w:sz w:val="22"/>
          <w:szCs w:val="22"/>
          <w:lang w:eastAsia="ja-JP"/>
        </w:rPr>
        <w:t>:</w:t>
      </w:r>
    </w:p>
    <w:p w14:paraId="2767E168" w14:textId="2A5B162A" w:rsidR="007E1A58" w:rsidRDefault="007E1A58" w:rsidP="00B20FBC">
      <w:pPr>
        <w:numPr>
          <w:ilvl w:val="1"/>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 ADAM optimizer is used as this </w:t>
      </w:r>
      <w:r w:rsidR="008F6058">
        <w:rPr>
          <w:rFonts w:ascii="Times New Roman" w:eastAsia="MS Mincho" w:hAnsi="Times New Roman" w:cs="Times New Roman"/>
          <w:bCs/>
          <w:color w:val="000000"/>
          <w:sz w:val="22"/>
          <w:szCs w:val="22"/>
          <w:lang w:eastAsia="ja-JP"/>
        </w:rPr>
        <w:t>appropriate for the current application</w:t>
      </w:r>
    </w:p>
    <w:p w14:paraId="41BBA6F6" w14:textId="4FB2A204" w:rsidR="007E1A58" w:rsidRDefault="007E1A58" w:rsidP="00B20FBC">
      <w:pPr>
        <w:numPr>
          <w:ilvl w:val="1"/>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The Cross-entropy loss function helps each layer reduce the loss and improve accuracy</w:t>
      </w:r>
    </w:p>
    <w:p w14:paraId="12FE559D" w14:textId="7694F607" w:rsidR="007E1A58" w:rsidRDefault="007E1A58" w:rsidP="00B20FBC">
      <w:pPr>
        <w:numPr>
          <w:ilvl w:val="1"/>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The Metrics used are “accuracy” as this will help track the improvement in accuracy as the model will train</w:t>
      </w:r>
    </w:p>
    <w:p w14:paraId="4BAF6307" w14:textId="00DC0125" w:rsidR="007E1A58" w:rsidRDefault="007E1A58" w:rsidP="00B20FBC">
      <w:pPr>
        <w:numPr>
          <w:ilvl w:val="1"/>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The “</w:t>
      </w:r>
      <w:proofErr w:type="spellStart"/>
      <w:r>
        <w:rPr>
          <w:rFonts w:ascii="Times New Roman" w:eastAsia="MS Mincho" w:hAnsi="Times New Roman" w:cs="Times New Roman"/>
          <w:bCs/>
          <w:color w:val="000000"/>
          <w:sz w:val="22"/>
          <w:szCs w:val="22"/>
          <w:lang w:eastAsia="ja-JP"/>
        </w:rPr>
        <w:t>model.fit</w:t>
      </w:r>
      <w:proofErr w:type="spellEnd"/>
      <w:r>
        <w:rPr>
          <w:rFonts w:ascii="Times New Roman" w:eastAsia="MS Mincho" w:hAnsi="Times New Roman" w:cs="Times New Roman"/>
          <w:bCs/>
          <w:color w:val="000000"/>
          <w:sz w:val="22"/>
          <w:szCs w:val="22"/>
          <w:lang w:eastAsia="ja-JP"/>
        </w:rPr>
        <w:t>” command will start the training of the model by using the training and testing data that was loaded in Step 11. The model is being trained for 10 epochs.</w:t>
      </w:r>
    </w:p>
    <w:p w14:paraId="05DE89E0" w14:textId="77777777" w:rsidR="00AE0DAB" w:rsidRDefault="007E1A58" w:rsidP="00AE0DAB">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4DCAD6B0" wp14:editId="11EDC18C">
            <wp:extent cx="4900778" cy="929891"/>
            <wp:effectExtent l="0" t="0" r="190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9802" cy="952475"/>
                    </a:xfrm>
                    <a:prstGeom prst="rect">
                      <a:avLst/>
                    </a:prstGeom>
                  </pic:spPr>
                </pic:pic>
              </a:graphicData>
            </a:graphic>
          </wp:inline>
        </w:drawing>
      </w:r>
    </w:p>
    <w:p w14:paraId="5D1DBEDB" w14:textId="3C67FDB0" w:rsidR="007E1A58" w:rsidRPr="00AE0DAB" w:rsidRDefault="00AE0DAB" w:rsidP="00AE0DAB">
      <w:pPr>
        <w:pStyle w:val="Caption"/>
        <w:jc w:val="center"/>
        <w:rPr>
          <w:rFonts w:ascii="Times New Roman" w:eastAsia="MS Mincho" w:hAnsi="Times New Roman" w:cs="Times New Roman"/>
          <w:b/>
          <w:bCs/>
          <w:color w:val="000000"/>
          <w:sz w:val="22"/>
          <w:szCs w:val="22"/>
          <w:lang w:eastAsia="ja-JP"/>
        </w:rPr>
      </w:pPr>
      <w:r w:rsidRPr="00AE0DAB">
        <w:rPr>
          <w:b/>
          <w:bCs/>
        </w:rPr>
        <w:t xml:space="preserve">Figure </w:t>
      </w:r>
      <w:r w:rsidRPr="00AE0DAB">
        <w:rPr>
          <w:b/>
          <w:bCs/>
        </w:rPr>
        <w:fldChar w:fldCharType="begin"/>
      </w:r>
      <w:r w:rsidRPr="00AE0DAB">
        <w:rPr>
          <w:b/>
          <w:bCs/>
        </w:rPr>
        <w:instrText xml:space="preserve"> SEQ Figure \* ARABIC </w:instrText>
      </w:r>
      <w:r w:rsidRPr="00AE0DAB">
        <w:rPr>
          <w:b/>
          <w:bCs/>
        </w:rPr>
        <w:fldChar w:fldCharType="separate"/>
      </w:r>
      <w:r w:rsidR="001D24D5">
        <w:rPr>
          <w:b/>
          <w:bCs/>
          <w:noProof/>
        </w:rPr>
        <w:t>10</w:t>
      </w:r>
      <w:r w:rsidRPr="00AE0DAB">
        <w:rPr>
          <w:b/>
          <w:bCs/>
        </w:rPr>
        <w:fldChar w:fldCharType="end"/>
      </w:r>
      <w:r w:rsidRPr="00AE0DAB">
        <w:rPr>
          <w:b/>
          <w:bCs/>
        </w:rPr>
        <w:t>. Training the CNN model</w:t>
      </w:r>
    </w:p>
    <w:p w14:paraId="1B8F8F30" w14:textId="4EC5B6D3" w:rsidR="007E1A58" w:rsidRDefault="00D26771"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Once the model has trained, we must evaluate its performance by printing the accuracy and plotting the training and validation accuracy and loss plots (</w:t>
      </w:r>
      <w:r w:rsidRPr="00D26771">
        <w:rPr>
          <w:rFonts w:ascii="Times New Roman" w:eastAsia="MS Mincho" w:hAnsi="Times New Roman" w:cs="Times New Roman"/>
          <w:b/>
          <w:color w:val="000000"/>
          <w:sz w:val="22"/>
          <w:szCs w:val="22"/>
          <w:lang w:eastAsia="ja-JP"/>
        </w:rPr>
        <w:t xml:space="preserve">figure </w:t>
      </w:r>
      <w:r w:rsidR="001D24D5">
        <w:rPr>
          <w:rFonts w:ascii="Times New Roman" w:eastAsia="MS Mincho" w:hAnsi="Times New Roman" w:cs="Times New Roman"/>
          <w:b/>
          <w:color w:val="000000"/>
          <w:sz w:val="22"/>
          <w:szCs w:val="22"/>
          <w:lang w:eastAsia="ja-JP"/>
        </w:rPr>
        <w:t>11</w:t>
      </w:r>
      <w:r>
        <w:rPr>
          <w:rFonts w:ascii="Times New Roman" w:eastAsia="MS Mincho" w:hAnsi="Times New Roman" w:cs="Times New Roman"/>
          <w:bCs/>
          <w:color w:val="000000"/>
          <w:sz w:val="22"/>
          <w:szCs w:val="22"/>
          <w:lang w:eastAsia="ja-JP"/>
        </w:rPr>
        <w:t>).</w:t>
      </w:r>
    </w:p>
    <w:p w14:paraId="50EBFEA0" w14:textId="77777777" w:rsidR="001D24D5" w:rsidRDefault="00D26771"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7856804A" wp14:editId="24B39384">
            <wp:extent cx="5459306" cy="2557592"/>
            <wp:effectExtent l="0" t="0" r="190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3834" cy="2615931"/>
                    </a:xfrm>
                    <a:prstGeom prst="rect">
                      <a:avLst/>
                    </a:prstGeom>
                  </pic:spPr>
                </pic:pic>
              </a:graphicData>
            </a:graphic>
          </wp:inline>
        </w:drawing>
      </w:r>
    </w:p>
    <w:p w14:paraId="7375976E" w14:textId="3C6478C0" w:rsidR="00555C18"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11</w:t>
      </w:r>
      <w:r w:rsidRPr="001D24D5">
        <w:rPr>
          <w:b/>
          <w:bCs/>
        </w:rPr>
        <w:fldChar w:fldCharType="end"/>
      </w:r>
      <w:r w:rsidRPr="001D24D5">
        <w:rPr>
          <w:b/>
          <w:bCs/>
        </w:rPr>
        <w:t>. Evaluating the CNN model</w:t>
      </w:r>
    </w:p>
    <w:p w14:paraId="1E88FE42" w14:textId="72BEE047" w:rsidR="00555C18" w:rsidRDefault="00227501"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Once the model is evaluated, </w:t>
      </w:r>
      <w:r w:rsidR="00555C18">
        <w:rPr>
          <w:rFonts w:ascii="Times New Roman" w:eastAsia="MS Mincho" w:hAnsi="Times New Roman" w:cs="Times New Roman"/>
          <w:bCs/>
          <w:color w:val="000000"/>
          <w:sz w:val="22"/>
          <w:szCs w:val="22"/>
          <w:lang w:eastAsia="ja-JP"/>
        </w:rPr>
        <w:t xml:space="preserve">you must save the model by running the code block shown in </w:t>
      </w:r>
      <w:r w:rsidR="00555C18"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12</w:t>
      </w:r>
      <w:r w:rsidR="00555C18">
        <w:rPr>
          <w:rFonts w:ascii="Times New Roman" w:eastAsia="MS Mincho" w:hAnsi="Times New Roman" w:cs="Times New Roman"/>
          <w:bCs/>
          <w:color w:val="000000"/>
          <w:sz w:val="22"/>
          <w:szCs w:val="22"/>
          <w:lang w:eastAsia="ja-JP"/>
        </w:rPr>
        <w:t xml:space="preserve"> below.</w:t>
      </w:r>
    </w:p>
    <w:p w14:paraId="2E514AA3" w14:textId="77777777" w:rsidR="001D24D5" w:rsidRDefault="00555C18"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104DF28A" wp14:editId="32314833">
            <wp:extent cx="3491654" cy="1124715"/>
            <wp:effectExtent l="0" t="0" r="127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1039" cy="1172834"/>
                    </a:xfrm>
                    <a:prstGeom prst="rect">
                      <a:avLst/>
                    </a:prstGeom>
                  </pic:spPr>
                </pic:pic>
              </a:graphicData>
            </a:graphic>
          </wp:inline>
        </w:drawing>
      </w:r>
    </w:p>
    <w:p w14:paraId="7CF80E64" w14:textId="354151A0" w:rsidR="00555C18"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12</w:t>
      </w:r>
      <w:r w:rsidRPr="001D24D5">
        <w:rPr>
          <w:b/>
          <w:bCs/>
        </w:rPr>
        <w:fldChar w:fldCharType="end"/>
      </w:r>
      <w:r w:rsidRPr="001D24D5">
        <w:rPr>
          <w:b/>
          <w:bCs/>
        </w:rPr>
        <w:t>. Saving the CNN model</w:t>
      </w:r>
    </w:p>
    <w:p w14:paraId="4B5764FC" w14:textId="2734504B" w:rsidR="00555C18" w:rsidRDefault="00555C18"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 model will be </w:t>
      </w:r>
      <w:r w:rsidR="001E36E8">
        <w:rPr>
          <w:rFonts w:ascii="Times New Roman" w:eastAsia="MS Mincho" w:hAnsi="Times New Roman" w:cs="Times New Roman"/>
          <w:bCs/>
          <w:color w:val="000000"/>
          <w:sz w:val="22"/>
          <w:szCs w:val="22"/>
          <w:lang w:eastAsia="ja-JP"/>
        </w:rPr>
        <w:t>saved</w:t>
      </w:r>
      <w:r>
        <w:rPr>
          <w:rFonts w:ascii="Times New Roman" w:eastAsia="MS Mincho" w:hAnsi="Times New Roman" w:cs="Times New Roman"/>
          <w:bCs/>
          <w:color w:val="000000"/>
          <w:sz w:val="22"/>
          <w:szCs w:val="22"/>
          <w:lang w:eastAsia="ja-JP"/>
        </w:rPr>
        <w:t xml:space="preserve"> in the current directory. In order to download it, click on the folders icon on the left side of the screen as shown in </w:t>
      </w:r>
      <w:r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13</w:t>
      </w:r>
      <w:r>
        <w:rPr>
          <w:rFonts w:ascii="Times New Roman" w:eastAsia="MS Mincho" w:hAnsi="Times New Roman" w:cs="Times New Roman"/>
          <w:bCs/>
          <w:color w:val="000000"/>
          <w:sz w:val="22"/>
          <w:szCs w:val="22"/>
          <w:lang w:eastAsia="ja-JP"/>
        </w:rPr>
        <w:t xml:space="preserve"> below:</w:t>
      </w:r>
    </w:p>
    <w:p w14:paraId="06F716E5" w14:textId="77777777" w:rsidR="001D24D5" w:rsidRDefault="00555C18"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032BCD34" wp14:editId="04B048C5">
            <wp:extent cx="3586480" cy="16518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897" cy="1678756"/>
                    </a:xfrm>
                    <a:prstGeom prst="rect">
                      <a:avLst/>
                    </a:prstGeom>
                  </pic:spPr>
                </pic:pic>
              </a:graphicData>
            </a:graphic>
          </wp:inline>
        </w:drawing>
      </w:r>
    </w:p>
    <w:p w14:paraId="6D577618" w14:textId="464FA0DE" w:rsidR="00555C18"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13</w:t>
      </w:r>
      <w:r w:rsidRPr="001D24D5">
        <w:rPr>
          <w:b/>
          <w:bCs/>
        </w:rPr>
        <w:fldChar w:fldCharType="end"/>
      </w:r>
      <w:r w:rsidRPr="001D24D5">
        <w:rPr>
          <w:b/>
          <w:bCs/>
        </w:rPr>
        <w:t>. Locate the saved CNN model</w:t>
      </w:r>
    </w:p>
    <w:p w14:paraId="491B384A" w14:textId="6A3C35B7" w:rsidR="00555C18" w:rsidRDefault="00555C18"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 xml:space="preserve">Now click on the three dots next to the “mnist_custom.h5” file and click on Download as shown in </w:t>
      </w:r>
      <w:r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14</w:t>
      </w:r>
      <w:r>
        <w:rPr>
          <w:rFonts w:ascii="Times New Roman" w:eastAsia="MS Mincho" w:hAnsi="Times New Roman" w:cs="Times New Roman"/>
          <w:bCs/>
          <w:color w:val="000000"/>
          <w:sz w:val="22"/>
          <w:szCs w:val="22"/>
          <w:lang w:eastAsia="ja-JP"/>
        </w:rPr>
        <w:t>. You will need to load downloaded model files in Objective 6 of this Lab.</w:t>
      </w:r>
    </w:p>
    <w:p w14:paraId="14FE32C2" w14:textId="77777777" w:rsidR="001D24D5" w:rsidRDefault="00555C18"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34502EB8" wp14:editId="544DA0FD">
            <wp:extent cx="3027680" cy="2337071"/>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7658" cy="2360211"/>
                    </a:xfrm>
                    <a:prstGeom prst="rect">
                      <a:avLst/>
                    </a:prstGeom>
                  </pic:spPr>
                </pic:pic>
              </a:graphicData>
            </a:graphic>
          </wp:inline>
        </w:drawing>
      </w:r>
    </w:p>
    <w:p w14:paraId="559AD01F" w14:textId="6883A5BC" w:rsidR="00555C18"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14</w:t>
      </w:r>
      <w:r w:rsidRPr="001D24D5">
        <w:rPr>
          <w:b/>
          <w:bCs/>
        </w:rPr>
        <w:fldChar w:fldCharType="end"/>
      </w:r>
      <w:r w:rsidRPr="001D24D5">
        <w:rPr>
          <w:b/>
          <w:bCs/>
        </w:rPr>
        <w:t>. Download the saved CNN model</w:t>
      </w:r>
    </w:p>
    <w:p w14:paraId="2A518791" w14:textId="1D473676" w:rsidR="00227501" w:rsidRPr="00227501" w:rsidRDefault="00555C18" w:rsidP="00B20FBC">
      <w:pPr>
        <w:numPr>
          <w:ilvl w:val="0"/>
          <w:numId w:val="2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Finally, </w:t>
      </w:r>
      <w:r w:rsidR="00227501">
        <w:rPr>
          <w:rFonts w:ascii="Times New Roman" w:eastAsia="MS Mincho" w:hAnsi="Times New Roman" w:cs="Times New Roman"/>
          <w:bCs/>
          <w:color w:val="000000"/>
          <w:sz w:val="22"/>
          <w:szCs w:val="22"/>
          <w:lang w:eastAsia="ja-JP"/>
        </w:rPr>
        <w:t>you are required to answer a simple question for reporting what you have observed during the training of the model</w:t>
      </w:r>
      <w:r w:rsidR="001D24D5">
        <w:rPr>
          <w:rFonts w:ascii="Times New Roman" w:eastAsia="MS Mincho" w:hAnsi="Times New Roman" w:cs="Times New Roman"/>
          <w:bCs/>
          <w:color w:val="000000"/>
          <w:sz w:val="22"/>
          <w:szCs w:val="22"/>
          <w:lang w:eastAsia="ja-JP"/>
        </w:rPr>
        <w:t xml:space="preserve"> (</w:t>
      </w:r>
      <w:r w:rsidR="001D24D5" w:rsidRPr="001D24D5">
        <w:rPr>
          <w:rFonts w:ascii="Times New Roman" w:eastAsia="MS Mincho" w:hAnsi="Times New Roman" w:cs="Times New Roman"/>
          <w:b/>
          <w:color w:val="000000"/>
          <w:sz w:val="22"/>
          <w:szCs w:val="22"/>
          <w:lang w:eastAsia="ja-JP"/>
        </w:rPr>
        <w:t>figure 15</w:t>
      </w:r>
      <w:r w:rsidR="001D24D5">
        <w:rPr>
          <w:rFonts w:ascii="Times New Roman" w:eastAsia="MS Mincho" w:hAnsi="Times New Roman" w:cs="Times New Roman"/>
          <w:bCs/>
          <w:color w:val="000000"/>
          <w:sz w:val="22"/>
          <w:szCs w:val="22"/>
          <w:lang w:eastAsia="ja-JP"/>
        </w:rPr>
        <w:t>)</w:t>
      </w:r>
      <w:r w:rsidR="00227501">
        <w:rPr>
          <w:rFonts w:ascii="Times New Roman" w:eastAsia="MS Mincho" w:hAnsi="Times New Roman" w:cs="Times New Roman"/>
          <w:bCs/>
          <w:color w:val="000000"/>
          <w:sz w:val="22"/>
          <w:szCs w:val="22"/>
          <w:lang w:eastAsia="ja-JP"/>
        </w:rPr>
        <w:t>:</w:t>
      </w:r>
    </w:p>
    <w:p w14:paraId="5253857E" w14:textId="77777777" w:rsidR="001D24D5" w:rsidRDefault="00227501"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drawing>
          <wp:inline distT="0" distB="0" distL="0" distR="0" wp14:anchorId="46F06B8E" wp14:editId="1CF50D58">
            <wp:extent cx="4558453" cy="839611"/>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5419" cy="870364"/>
                    </a:xfrm>
                    <a:prstGeom prst="rect">
                      <a:avLst/>
                    </a:prstGeom>
                  </pic:spPr>
                </pic:pic>
              </a:graphicData>
            </a:graphic>
          </wp:inline>
        </w:drawing>
      </w:r>
    </w:p>
    <w:p w14:paraId="7E282AA6" w14:textId="60913399" w:rsidR="00F975DD"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15</w:t>
      </w:r>
      <w:r w:rsidRPr="001D24D5">
        <w:rPr>
          <w:b/>
          <w:bCs/>
        </w:rPr>
        <w:fldChar w:fldCharType="end"/>
      </w:r>
      <w:r w:rsidRPr="001D24D5">
        <w:rPr>
          <w:b/>
          <w:bCs/>
        </w:rPr>
        <w:t>. Question to be answered</w:t>
      </w:r>
    </w:p>
    <w:p w14:paraId="762B8E33" w14:textId="7DF0137A" w:rsidR="00F92AFE" w:rsidRDefault="00F92AFE" w:rsidP="00F92AFE">
      <w:p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sidRPr="00C41E26">
        <w:rPr>
          <w:rFonts w:ascii="Times New Roman" w:eastAsia="MS Mincho" w:hAnsi="Times New Roman" w:cs="Times New Roman"/>
          <w:b/>
          <w:color w:val="000000"/>
          <w:sz w:val="22"/>
          <w:szCs w:val="22"/>
          <w:u w:val="single"/>
          <w:lang w:eastAsia="ja-JP"/>
        </w:rPr>
        <w:t xml:space="preserve">Objective </w:t>
      </w:r>
      <w:r>
        <w:rPr>
          <w:rFonts w:ascii="Times New Roman" w:eastAsia="MS Mincho" w:hAnsi="Times New Roman" w:cs="Times New Roman"/>
          <w:b/>
          <w:color w:val="000000"/>
          <w:sz w:val="22"/>
          <w:szCs w:val="22"/>
          <w:u w:val="single"/>
          <w:lang w:eastAsia="ja-JP"/>
        </w:rPr>
        <w:t>4</w:t>
      </w:r>
      <w:r w:rsidRPr="00C41E26">
        <w:rPr>
          <w:rFonts w:ascii="Times New Roman" w:eastAsia="MS Mincho" w:hAnsi="Times New Roman" w:cs="Times New Roman"/>
          <w:b/>
          <w:color w:val="000000"/>
          <w:sz w:val="22"/>
          <w:szCs w:val="22"/>
          <w:u w:val="single"/>
          <w:lang w:eastAsia="ja-JP"/>
        </w:rPr>
        <w:t xml:space="preserve">: </w:t>
      </w:r>
      <w:r w:rsidRPr="00F92AFE">
        <w:rPr>
          <w:rFonts w:ascii="Times New Roman" w:eastAsia="MS Mincho" w:hAnsi="Times New Roman" w:cs="Times New Roman"/>
          <w:b/>
          <w:color w:val="000000"/>
          <w:sz w:val="22"/>
          <w:szCs w:val="22"/>
          <w:u w:val="single"/>
          <w:lang w:eastAsia="ja-JP"/>
        </w:rPr>
        <w:t>Use Transfer Learning approach for training DL models by utilizing state-of-the-art pre-trained models</w:t>
      </w:r>
    </w:p>
    <w:p w14:paraId="7FFB1F27" w14:textId="7923E357" w:rsidR="00F92AFE" w:rsidRDefault="00F975DD" w:rsidP="00F92AFE">
      <w:pPr>
        <w:numPr>
          <w:ilvl w:val="0"/>
          <w:numId w:val="17"/>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Once the custom CNN model has been trained and evaluated, Transfer Learning will be used to train the models. Scroll down to the Transfer Learning section of the Google Colab Notebook as shown in </w:t>
      </w:r>
      <w:r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16</w:t>
      </w:r>
      <w:r>
        <w:rPr>
          <w:rFonts w:ascii="Times New Roman" w:eastAsia="MS Mincho" w:hAnsi="Times New Roman" w:cs="Times New Roman"/>
          <w:bCs/>
          <w:color w:val="000000"/>
          <w:sz w:val="22"/>
          <w:szCs w:val="22"/>
          <w:lang w:eastAsia="ja-JP"/>
        </w:rPr>
        <w:t>:</w:t>
      </w:r>
    </w:p>
    <w:p w14:paraId="19A6167F" w14:textId="77777777" w:rsidR="001D24D5" w:rsidRDefault="00F975DD" w:rsidP="001D24D5">
      <w:pPr>
        <w:keepNext/>
        <w:autoSpaceDE w:val="0"/>
        <w:autoSpaceDN w:val="0"/>
        <w:adjustRightInd w:val="0"/>
        <w:spacing w:before="160" w:after="120"/>
        <w:ind w:left="720"/>
        <w:outlineLvl w:val="0"/>
      </w:pPr>
      <w:r>
        <w:rPr>
          <w:rFonts w:ascii="Times New Roman" w:eastAsia="MS Mincho" w:hAnsi="Times New Roman" w:cs="Times New Roman"/>
          <w:bCs/>
          <w:noProof/>
          <w:color w:val="000000"/>
          <w:sz w:val="22"/>
          <w:szCs w:val="22"/>
          <w:lang w:eastAsia="ja-JP"/>
        </w:rPr>
        <w:lastRenderedPageBreak/>
        <w:drawing>
          <wp:inline distT="0" distB="0" distL="0" distR="0" wp14:anchorId="25BFBAF8" wp14:editId="454FA14A">
            <wp:extent cx="4815840" cy="2171244"/>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8807" cy="2181599"/>
                    </a:xfrm>
                    <a:prstGeom prst="rect">
                      <a:avLst/>
                    </a:prstGeom>
                  </pic:spPr>
                </pic:pic>
              </a:graphicData>
            </a:graphic>
          </wp:inline>
        </w:drawing>
      </w:r>
    </w:p>
    <w:p w14:paraId="0010AF47" w14:textId="5A5C12BB" w:rsidR="00F975DD"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16</w:t>
      </w:r>
      <w:r w:rsidRPr="001D24D5">
        <w:rPr>
          <w:b/>
          <w:bCs/>
        </w:rPr>
        <w:fldChar w:fldCharType="end"/>
      </w:r>
      <w:r w:rsidRPr="001D24D5">
        <w:rPr>
          <w:b/>
          <w:bCs/>
        </w:rPr>
        <w:t>. Transfer learning</w:t>
      </w:r>
    </w:p>
    <w:p w14:paraId="60EF701F" w14:textId="4E9D1DEB" w:rsidR="00F975DD" w:rsidRDefault="00F975DD" w:rsidP="00F92AFE">
      <w:pPr>
        <w:numPr>
          <w:ilvl w:val="0"/>
          <w:numId w:val="17"/>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You may run all the code blocks and become familiar with how Transfer Learning models are trained. </w:t>
      </w:r>
    </w:p>
    <w:p w14:paraId="7CEA9683" w14:textId="0A00D115" w:rsidR="00F975DD" w:rsidRDefault="00C160B2" w:rsidP="00F92AFE">
      <w:pPr>
        <w:numPr>
          <w:ilvl w:val="0"/>
          <w:numId w:val="17"/>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 VGG16 pre-trained model will be </w:t>
      </w:r>
      <w:r w:rsidR="0087246C">
        <w:rPr>
          <w:rFonts w:ascii="Times New Roman" w:eastAsia="MS Mincho" w:hAnsi="Times New Roman" w:cs="Times New Roman"/>
          <w:bCs/>
          <w:color w:val="000000"/>
          <w:sz w:val="22"/>
          <w:szCs w:val="22"/>
          <w:lang w:eastAsia="ja-JP"/>
        </w:rPr>
        <w:t>used,</w:t>
      </w:r>
      <w:r>
        <w:rPr>
          <w:rFonts w:ascii="Times New Roman" w:eastAsia="MS Mincho" w:hAnsi="Times New Roman" w:cs="Times New Roman"/>
          <w:bCs/>
          <w:color w:val="000000"/>
          <w:sz w:val="22"/>
          <w:szCs w:val="22"/>
          <w:lang w:eastAsia="ja-JP"/>
        </w:rPr>
        <w:t xml:space="preserve"> and you will evaluate the trained model in the same manner as before.</w:t>
      </w:r>
    </w:p>
    <w:p w14:paraId="720F76BF" w14:textId="1DCA89B9" w:rsidR="002473FA" w:rsidRPr="002473FA" w:rsidRDefault="002473FA" w:rsidP="002473FA">
      <w:pPr>
        <w:numPr>
          <w:ilvl w:val="0"/>
          <w:numId w:val="17"/>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Once the model is trained and evaluated, you must save the model and download it as shown </w:t>
      </w:r>
      <w:r w:rsidR="001D24D5">
        <w:rPr>
          <w:rFonts w:ascii="Times New Roman" w:eastAsia="MS Mincho" w:hAnsi="Times New Roman" w:cs="Times New Roman"/>
          <w:bCs/>
          <w:color w:val="000000"/>
          <w:sz w:val="22"/>
          <w:szCs w:val="22"/>
          <w:lang w:eastAsia="ja-JP"/>
        </w:rPr>
        <w:t xml:space="preserve">above </w:t>
      </w:r>
      <w:r>
        <w:rPr>
          <w:rFonts w:ascii="Times New Roman" w:eastAsia="MS Mincho" w:hAnsi="Times New Roman" w:cs="Times New Roman"/>
          <w:bCs/>
          <w:color w:val="000000"/>
          <w:sz w:val="22"/>
          <w:szCs w:val="22"/>
          <w:lang w:eastAsia="ja-JP"/>
        </w:rPr>
        <w:t xml:space="preserve">in </w:t>
      </w:r>
      <w:r w:rsidRPr="001D24D5">
        <w:rPr>
          <w:rFonts w:ascii="Times New Roman" w:eastAsia="MS Mincho" w:hAnsi="Times New Roman" w:cs="Times New Roman"/>
          <w:b/>
          <w:color w:val="000000"/>
          <w:sz w:val="22"/>
          <w:szCs w:val="22"/>
          <w:lang w:eastAsia="ja-JP"/>
        </w:rPr>
        <w:t>Objective 3 Steps 4 – 6</w:t>
      </w:r>
      <w:r>
        <w:rPr>
          <w:rFonts w:ascii="Times New Roman" w:eastAsia="MS Mincho" w:hAnsi="Times New Roman" w:cs="Times New Roman"/>
          <w:bCs/>
          <w:color w:val="000000"/>
          <w:sz w:val="22"/>
          <w:szCs w:val="22"/>
          <w:lang w:eastAsia="ja-JP"/>
        </w:rPr>
        <w:t>.</w:t>
      </w:r>
    </w:p>
    <w:p w14:paraId="5959591F" w14:textId="129F5437" w:rsidR="007E1AA4" w:rsidRPr="00F809A6" w:rsidRDefault="007E1AA4" w:rsidP="007E1AA4">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Pr="00F809A6">
        <w:rPr>
          <w:rFonts w:ascii="Times New Roman" w:eastAsia="MS Mincho" w:hAnsi="Times New Roman" w:cs="Times New Roman"/>
          <w:b/>
          <w:color w:val="000000"/>
          <w:sz w:val="22"/>
          <w:szCs w:val="22"/>
          <w:u w:val="single"/>
          <w:lang w:eastAsia="ja-JP"/>
        </w:rPr>
        <w:t xml:space="preserve"> </w:t>
      </w:r>
      <w:r w:rsidR="00C160B2">
        <w:rPr>
          <w:rFonts w:ascii="Times New Roman" w:eastAsia="MS Mincho" w:hAnsi="Times New Roman" w:cs="Times New Roman"/>
          <w:b/>
          <w:color w:val="000000"/>
          <w:sz w:val="22"/>
          <w:szCs w:val="22"/>
          <w:u w:val="single"/>
          <w:lang w:eastAsia="ja-JP"/>
        </w:rPr>
        <w:t>5</w:t>
      </w:r>
      <w:r w:rsidRPr="00F809A6">
        <w:rPr>
          <w:rFonts w:ascii="Times New Roman" w:eastAsia="MS Mincho" w:hAnsi="Times New Roman" w:cs="Times New Roman"/>
          <w:b/>
          <w:color w:val="000000"/>
          <w:sz w:val="22"/>
          <w:szCs w:val="22"/>
          <w:u w:val="single"/>
          <w:lang w:eastAsia="ja-JP"/>
        </w:rPr>
        <w:t xml:space="preserve">: </w:t>
      </w:r>
      <w:r w:rsidRPr="00F92AFE">
        <w:rPr>
          <w:rFonts w:ascii="Times New Roman" w:eastAsia="MS Mincho" w:hAnsi="Times New Roman" w:cs="Times New Roman"/>
          <w:b/>
          <w:color w:val="000000"/>
          <w:sz w:val="22"/>
          <w:szCs w:val="22"/>
          <w:u w:val="single"/>
          <w:lang w:eastAsia="ja-JP"/>
        </w:rPr>
        <w:t>Install DL libraries</w:t>
      </w:r>
      <w:r>
        <w:rPr>
          <w:rFonts w:ascii="Times New Roman" w:eastAsia="MS Mincho" w:hAnsi="Times New Roman" w:cs="Times New Roman"/>
          <w:b/>
          <w:color w:val="000000"/>
          <w:sz w:val="22"/>
          <w:szCs w:val="22"/>
          <w:u w:val="single"/>
          <w:lang w:eastAsia="ja-JP"/>
        </w:rPr>
        <w:t xml:space="preserve"> on the edge device</w:t>
      </w:r>
    </w:p>
    <w:p w14:paraId="53BCF2E5" w14:textId="23C5C289" w:rsidR="007E1AA4" w:rsidRDefault="007E1AA4" w:rsidP="007E1AA4">
      <w:pPr>
        <w:numPr>
          <w:ilvl w:val="0"/>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Installing TensorFlow</w:t>
      </w:r>
    </w:p>
    <w:p w14:paraId="080C4A67" w14:textId="4BA24711" w:rsidR="00B35F50" w:rsidRDefault="00B35F50"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Open the terminal</w:t>
      </w:r>
    </w:p>
    <w:p w14:paraId="12BF25F8" w14:textId="0773FF0D" w:rsidR="007E1AA4" w:rsidRPr="006A5878"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Type </w:t>
      </w:r>
      <w:r w:rsidRPr="006A5878">
        <w:rPr>
          <w:rFonts w:ascii="Times New Roman" w:eastAsia="MS Mincho" w:hAnsi="Times New Roman" w:cs="Times New Roman"/>
          <w:bCs/>
          <w:color w:val="00B050"/>
          <w:sz w:val="22"/>
          <w:szCs w:val="22"/>
          <w:lang w:eastAsia="ja-JP"/>
        </w:rPr>
        <w:t xml:space="preserve">sudo apt-get update </w:t>
      </w:r>
      <w:r>
        <w:rPr>
          <w:rFonts w:ascii="Times New Roman" w:eastAsia="MS Mincho" w:hAnsi="Times New Roman" w:cs="Times New Roman"/>
          <w:bCs/>
          <w:color w:val="000000"/>
          <w:sz w:val="22"/>
          <w:szCs w:val="22"/>
          <w:lang w:eastAsia="ja-JP"/>
        </w:rPr>
        <w:t>and press “enter”</w:t>
      </w:r>
      <w:r w:rsidR="00E7642E">
        <w:rPr>
          <w:rFonts w:ascii="Times New Roman" w:eastAsia="MS Mincho" w:hAnsi="Times New Roman" w:cs="Times New Roman"/>
          <w:bCs/>
          <w:color w:val="000000"/>
          <w:sz w:val="22"/>
          <w:szCs w:val="22"/>
          <w:lang w:eastAsia="ja-JP"/>
        </w:rPr>
        <w:t xml:space="preserve"> (enter password if prompted)</w:t>
      </w:r>
    </w:p>
    <w:p w14:paraId="4A20485A" w14:textId="77777777" w:rsidR="007E1AA4" w:rsidRPr="006A5878" w:rsidRDefault="007E1AA4" w:rsidP="00E01B5B">
      <w:pPr>
        <w:numPr>
          <w:ilvl w:val="1"/>
          <w:numId w:val="1"/>
        </w:numPr>
        <w:autoSpaceDE w:val="0"/>
        <w:autoSpaceDN w:val="0"/>
        <w:adjustRightInd w:val="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Type </w:t>
      </w:r>
      <w:r w:rsidRPr="006A5878">
        <w:rPr>
          <w:rFonts w:ascii="Times New Roman" w:eastAsia="MS Mincho" w:hAnsi="Times New Roman" w:cs="Times New Roman"/>
          <w:bCs/>
          <w:color w:val="00B050"/>
          <w:sz w:val="22"/>
          <w:szCs w:val="22"/>
          <w:lang w:eastAsia="ja-JP"/>
        </w:rPr>
        <w:t xml:space="preserve">sudo apt-get install libhdf5-serial-dev hdf5-tools libhdf5-dev zlib1g-dev zip libjpeg8-dev </w:t>
      </w:r>
      <w:proofErr w:type="spellStart"/>
      <w:r w:rsidRPr="006A5878">
        <w:rPr>
          <w:rFonts w:ascii="Times New Roman" w:eastAsia="MS Mincho" w:hAnsi="Times New Roman" w:cs="Times New Roman"/>
          <w:bCs/>
          <w:color w:val="00B050"/>
          <w:sz w:val="22"/>
          <w:szCs w:val="22"/>
          <w:lang w:eastAsia="ja-JP"/>
        </w:rPr>
        <w:t>liblapack</w:t>
      </w:r>
      <w:proofErr w:type="spellEnd"/>
      <w:r w:rsidRPr="006A5878">
        <w:rPr>
          <w:rFonts w:ascii="Times New Roman" w:eastAsia="MS Mincho" w:hAnsi="Times New Roman" w:cs="Times New Roman"/>
          <w:bCs/>
          <w:color w:val="00B050"/>
          <w:sz w:val="22"/>
          <w:szCs w:val="22"/>
          <w:lang w:eastAsia="ja-JP"/>
        </w:rPr>
        <w:t xml:space="preserve">-dev </w:t>
      </w:r>
      <w:proofErr w:type="spellStart"/>
      <w:r w:rsidRPr="006A5878">
        <w:rPr>
          <w:rFonts w:ascii="Times New Roman" w:eastAsia="MS Mincho" w:hAnsi="Times New Roman" w:cs="Times New Roman"/>
          <w:bCs/>
          <w:color w:val="00B050"/>
          <w:sz w:val="22"/>
          <w:szCs w:val="22"/>
          <w:lang w:eastAsia="ja-JP"/>
        </w:rPr>
        <w:t>libblas</w:t>
      </w:r>
      <w:proofErr w:type="spellEnd"/>
      <w:r w:rsidRPr="006A5878">
        <w:rPr>
          <w:rFonts w:ascii="Times New Roman" w:eastAsia="MS Mincho" w:hAnsi="Times New Roman" w:cs="Times New Roman"/>
          <w:bCs/>
          <w:color w:val="00B050"/>
          <w:sz w:val="22"/>
          <w:szCs w:val="22"/>
          <w:lang w:eastAsia="ja-JP"/>
        </w:rPr>
        <w:t xml:space="preserve">-dev </w:t>
      </w:r>
      <w:proofErr w:type="spellStart"/>
      <w:r w:rsidRPr="006A5878">
        <w:rPr>
          <w:rFonts w:ascii="Times New Roman" w:eastAsia="MS Mincho" w:hAnsi="Times New Roman" w:cs="Times New Roman"/>
          <w:bCs/>
          <w:color w:val="00B050"/>
          <w:sz w:val="22"/>
          <w:szCs w:val="22"/>
          <w:lang w:eastAsia="ja-JP"/>
        </w:rPr>
        <w:t>gfortran</w:t>
      </w:r>
      <w:proofErr w:type="spellEnd"/>
      <w:r w:rsidRPr="006A5878">
        <w:rPr>
          <w:rFonts w:ascii="Times New Roman" w:eastAsia="MS Mincho" w:hAnsi="Times New Roman" w:cs="Times New Roman"/>
          <w:bCs/>
          <w:color w:val="00B050"/>
          <w:sz w:val="22"/>
          <w:szCs w:val="22"/>
          <w:lang w:eastAsia="ja-JP"/>
        </w:rPr>
        <w:t xml:space="preserve"> </w:t>
      </w:r>
      <w:r>
        <w:rPr>
          <w:rFonts w:ascii="Times New Roman" w:eastAsia="MS Mincho" w:hAnsi="Times New Roman" w:cs="Times New Roman"/>
          <w:bCs/>
          <w:color w:val="000000"/>
          <w:sz w:val="22"/>
          <w:szCs w:val="22"/>
          <w:lang w:eastAsia="ja-JP"/>
        </w:rPr>
        <w:t>and press “enter”</w:t>
      </w:r>
    </w:p>
    <w:p w14:paraId="53847372" w14:textId="0E3CD7F7"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Create new anaconda environment with Python3.9 named “dl” by typing </w:t>
      </w:r>
      <w:r w:rsidRPr="00D01B27">
        <w:rPr>
          <w:rFonts w:ascii="Times New Roman" w:eastAsia="MS Mincho" w:hAnsi="Times New Roman" w:cs="Times New Roman"/>
          <w:bCs/>
          <w:color w:val="00B050"/>
          <w:sz w:val="22"/>
          <w:szCs w:val="22"/>
          <w:lang w:eastAsia="ja-JP"/>
        </w:rPr>
        <w:t>conda create -n dl python=3.9</w:t>
      </w:r>
      <w:r>
        <w:rPr>
          <w:rFonts w:ascii="Times New Roman" w:eastAsia="MS Mincho" w:hAnsi="Times New Roman" w:cs="Times New Roman"/>
          <w:bCs/>
          <w:color w:val="000000"/>
          <w:sz w:val="22"/>
          <w:szCs w:val="22"/>
          <w:lang w:eastAsia="ja-JP"/>
        </w:rPr>
        <w:t xml:space="preserve"> and press “enter”</w:t>
      </w:r>
      <w:r w:rsidR="00E01B5B">
        <w:rPr>
          <w:rFonts w:ascii="Times New Roman" w:eastAsia="MS Mincho" w:hAnsi="Times New Roman" w:cs="Times New Roman"/>
          <w:bCs/>
          <w:color w:val="000000"/>
          <w:sz w:val="22"/>
          <w:szCs w:val="22"/>
          <w:lang w:eastAsia="ja-JP"/>
        </w:rPr>
        <w:t xml:space="preserve"> (it will take time</w:t>
      </w:r>
      <w:r w:rsidR="00453480">
        <w:rPr>
          <w:rFonts w:ascii="Times New Roman" w:eastAsia="MS Mincho" w:hAnsi="Times New Roman" w:cs="Times New Roman"/>
          <w:bCs/>
          <w:color w:val="000000"/>
          <w:sz w:val="22"/>
          <w:szCs w:val="22"/>
          <w:lang w:eastAsia="ja-JP"/>
        </w:rPr>
        <w:t>, answer “y” to proceed)</w:t>
      </w:r>
      <w:r w:rsidR="00E01B5B">
        <w:rPr>
          <w:rFonts w:ascii="Times New Roman" w:eastAsia="MS Mincho" w:hAnsi="Times New Roman" w:cs="Times New Roman"/>
          <w:bCs/>
          <w:color w:val="000000"/>
          <w:sz w:val="22"/>
          <w:szCs w:val="22"/>
          <w:lang w:eastAsia="ja-JP"/>
        </w:rPr>
        <w:t>)</w:t>
      </w:r>
    </w:p>
    <w:p w14:paraId="73C407A7" w14:textId="2D67B84A" w:rsidR="001760BF" w:rsidRPr="001760BF" w:rsidRDefault="007E1AA4" w:rsidP="001760BF">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bookmarkStart w:id="2" w:name="OLE_LINK1"/>
      <w:bookmarkStart w:id="3" w:name="OLE_LINK2"/>
      <w:r>
        <w:rPr>
          <w:rFonts w:ascii="Times New Roman" w:eastAsia="MS Mincho" w:hAnsi="Times New Roman" w:cs="Times New Roman"/>
          <w:bCs/>
          <w:color w:val="000000"/>
          <w:sz w:val="22"/>
          <w:szCs w:val="22"/>
          <w:lang w:eastAsia="ja-JP"/>
        </w:rPr>
        <w:t xml:space="preserve">Activate the conda environment by typing </w:t>
      </w:r>
      <w:r w:rsidRPr="00D01B27">
        <w:rPr>
          <w:rFonts w:ascii="Times New Roman" w:eastAsia="MS Mincho" w:hAnsi="Times New Roman" w:cs="Times New Roman"/>
          <w:bCs/>
          <w:color w:val="00B050"/>
          <w:sz w:val="22"/>
          <w:szCs w:val="22"/>
          <w:lang w:eastAsia="ja-JP"/>
        </w:rPr>
        <w:t xml:space="preserve">conda activate dl </w:t>
      </w:r>
      <w:r>
        <w:rPr>
          <w:rFonts w:ascii="Times New Roman" w:eastAsia="MS Mincho" w:hAnsi="Times New Roman" w:cs="Times New Roman"/>
          <w:bCs/>
          <w:color w:val="000000"/>
          <w:sz w:val="22"/>
          <w:szCs w:val="22"/>
          <w:lang w:eastAsia="ja-JP"/>
        </w:rPr>
        <w:t>and press “enter”</w:t>
      </w:r>
    </w:p>
    <w:bookmarkEnd w:id="2"/>
    <w:bookmarkEnd w:id="3"/>
    <w:p w14:paraId="0EC8D3A0" w14:textId="328B2357"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Then type </w:t>
      </w:r>
      <w:r w:rsidRPr="00D01B27">
        <w:rPr>
          <w:rFonts w:ascii="Times New Roman" w:eastAsia="MS Mincho" w:hAnsi="Times New Roman" w:cs="Times New Roman"/>
          <w:bCs/>
          <w:color w:val="00B050"/>
          <w:sz w:val="22"/>
          <w:szCs w:val="22"/>
          <w:lang w:eastAsia="ja-JP"/>
        </w:rPr>
        <w:t xml:space="preserve">pip install -U </w:t>
      </w:r>
      <w:proofErr w:type="spellStart"/>
      <w:r w:rsidRPr="00D01B27">
        <w:rPr>
          <w:rFonts w:ascii="Times New Roman" w:eastAsia="MS Mincho" w:hAnsi="Times New Roman" w:cs="Times New Roman"/>
          <w:bCs/>
          <w:color w:val="00B050"/>
          <w:sz w:val="22"/>
          <w:szCs w:val="22"/>
          <w:lang w:eastAsia="ja-JP"/>
        </w:rPr>
        <w:t>numpy</w:t>
      </w:r>
      <w:proofErr w:type="spellEnd"/>
      <w:r w:rsidRPr="00D01B27">
        <w:rPr>
          <w:rFonts w:ascii="Times New Roman" w:eastAsia="MS Mincho" w:hAnsi="Times New Roman" w:cs="Times New Roman"/>
          <w:bCs/>
          <w:color w:val="00B050"/>
          <w:sz w:val="22"/>
          <w:szCs w:val="22"/>
          <w:lang w:eastAsia="ja-JP"/>
        </w:rPr>
        <w:t xml:space="preserve">==1.21.1 future==0.18.2 mock==3.0.5 </w:t>
      </w:r>
      <w:proofErr w:type="spellStart"/>
      <w:r w:rsidRPr="00D01B27">
        <w:rPr>
          <w:rFonts w:ascii="Times New Roman" w:eastAsia="MS Mincho" w:hAnsi="Times New Roman" w:cs="Times New Roman"/>
          <w:bCs/>
          <w:color w:val="00B050"/>
          <w:sz w:val="22"/>
          <w:szCs w:val="22"/>
          <w:lang w:eastAsia="ja-JP"/>
        </w:rPr>
        <w:t>keras_preprocessing</w:t>
      </w:r>
      <w:proofErr w:type="spellEnd"/>
      <w:r w:rsidRPr="00D01B27">
        <w:rPr>
          <w:rFonts w:ascii="Times New Roman" w:eastAsia="MS Mincho" w:hAnsi="Times New Roman" w:cs="Times New Roman"/>
          <w:bCs/>
          <w:color w:val="00B050"/>
          <w:sz w:val="22"/>
          <w:szCs w:val="22"/>
          <w:lang w:eastAsia="ja-JP"/>
        </w:rPr>
        <w:t xml:space="preserve">==1.1.2 </w:t>
      </w:r>
      <w:proofErr w:type="spellStart"/>
      <w:r w:rsidRPr="00D01B27">
        <w:rPr>
          <w:rFonts w:ascii="Times New Roman" w:eastAsia="MS Mincho" w:hAnsi="Times New Roman" w:cs="Times New Roman"/>
          <w:bCs/>
          <w:color w:val="00B050"/>
          <w:sz w:val="22"/>
          <w:szCs w:val="22"/>
          <w:lang w:eastAsia="ja-JP"/>
        </w:rPr>
        <w:t>keras_applications</w:t>
      </w:r>
      <w:proofErr w:type="spellEnd"/>
      <w:r w:rsidRPr="00D01B27">
        <w:rPr>
          <w:rFonts w:ascii="Times New Roman" w:eastAsia="MS Mincho" w:hAnsi="Times New Roman" w:cs="Times New Roman"/>
          <w:bCs/>
          <w:color w:val="00B050"/>
          <w:sz w:val="22"/>
          <w:szCs w:val="22"/>
          <w:lang w:eastAsia="ja-JP"/>
        </w:rPr>
        <w:t xml:space="preserve">==1.0.8 </w:t>
      </w:r>
      <w:proofErr w:type="spellStart"/>
      <w:r w:rsidRPr="00D01B27">
        <w:rPr>
          <w:rFonts w:ascii="Times New Roman" w:eastAsia="MS Mincho" w:hAnsi="Times New Roman" w:cs="Times New Roman"/>
          <w:bCs/>
          <w:color w:val="00B050"/>
          <w:sz w:val="22"/>
          <w:szCs w:val="22"/>
          <w:lang w:eastAsia="ja-JP"/>
        </w:rPr>
        <w:t>gast</w:t>
      </w:r>
      <w:proofErr w:type="spellEnd"/>
      <w:r w:rsidRPr="00D01B27">
        <w:rPr>
          <w:rFonts w:ascii="Times New Roman" w:eastAsia="MS Mincho" w:hAnsi="Times New Roman" w:cs="Times New Roman"/>
          <w:bCs/>
          <w:color w:val="00B050"/>
          <w:sz w:val="22"/>
          <w:szCs w:val="22"/>
          <w:lang w:eastAsia="ja-JP"/>
        </w:rPr>
        <w:t xml:space="preserve">==0.4.0 </w:t>
      </w:r>
      <w:proofErr w:type="spellStart"/>
      <w:r w:rsidRPr="00D01B27">
        <w:rPr>
          <w:rFonts w:ascii="Times New Roman" w:eastAsia="MS Mincho" w:hAnsi="Times New Roman" w:cs="Times New Roman"/>
          <w:bCs/>
          <w:color w:val="00B050"/>
          <w:sz w:val="22"/>
          <w:szCs w:val="22"/>
          <w:lang w:eastAsia="ja-JP"/>
        </w:rPr>
        <w:t>protobuf</w:t>
      </w:r>
      <w:proofErr w:type="spellEnd"/>
      <w:r w:rsidRPr="00D01B27">
        <w:rPr>
          <w:rFonts w:ascii="Times New Roman" w:eastAsia="MS Mincho" w:hAnsi="Times New Roman" w:cs="Times New Roman"/>
          <w:bCs/>
          <w:color w:val="00B050"/>
          <w:sz w:val="22"/>
          <w:szCs w:val="22"/>
          <w:lang w:eastAsia="ja-JP"/>
        </w:rPr>
        <w:t xml:space="preserve"> pybind11 </w:t>
      </w:r>
      <w:proofErr w:type="spellStart"/>
      <w:r w:rsidRPr="00D01B27">
        <w:rPr>
          <w:rFonts w:ascii="Times New Roman" w:eastAsia="MS Mincho" w:hAnsi="Times New Roman" w:cs="Times New Roman"/>
          <w:bCs/>
          <w:color w:val="00B050"/>
          <w:sz w:val="22"/>
          <w:szCs w:val="22"/>
          <w:lang w:eastAsia="ja-JP"/>
        </w:rPr>
        <w:t>cython</w:t>
      </w:r>
      <w:proofErr w:type="spellEnd"/>
      <w:r w:rsidRPr="00D01B27">
        <w:rPr>
          <w:rFonts w:ascii="Times New Roman" w:eastAsia="MS Mincho" w:hAnsi="Times New Roman" w:cs="Times New Roman"/>
          <w:bCs/>
          <w:color w:val="00B050"/>
          <w:sz w:val="22"/>
          <w:szCs w:val="22"/>
          <w:lang w:eastAsia="ja-JP"/>
        </w:rPr>
        <w:t xml:space="preserve"> </w:t>
      </w:r>
      <w:proofErr w:type="spellStart"/>
      <w:r w:rsidRPr="00D01B27">
        <w:rPr>
          <w:rFonts w:ascii="Times New Roman" w:eastAsia="MS Mincho" w:hAnsi="Times New Roman" w:cs="Times New Roman"/>
          <w:bCs/>
          <w:color w:val="00B050"/>
          <w:sz w:val="22"/>
          <w:szCs w:val="22"/>
          <w:lang w:eastAsia="ja-JP"/>
        </w:rPr>
        <w:t>pkgconfig</w:t>
      </w:r>
      <w:proofErr w:type="spellEnd"/>
      <w:r w:rsidRPr="00D01B27">
        <w:rPr>
          <w:rFonts w:ascii="Times New Roman" w:eastAsia="MS Mincho" w:hAnsi="Times New Roman" w:cs="Times New Roman"/>
          <w:bCs/>
          <w:color w:val="00B050"/>
          <w:sz w:val="22"/>
          <w:szCs w:val="22"/>
          <w:lang w:eastAsia="ja-JP"/>
        </w:rPr>
        <w:t xml:space="preserve"> packaging h5py==3.6.0 </w:t>
      </w:r>
      <w:r>
        <w:rPr>
          <w:rFonts w:ascii="Times New Roman" w:eastAsia="MS Mincho" w:hAnsi="Times New Roman" w:cs="Times New Roman"/>
          <w:bCs/>
          <w:color w:val="000000"/>
          <w:sz w:val="22"/>
          <w:szCs w:val="22"/>
          <w:lang w:eastAsia="ja-JP"/>
        </w:rPr>
        <w:t>and press “enter”</w:t>
      </w:r>
    </w:p>
    <w:p w14:paraId="1ED79F78" w14:textId="7F15BC6E" w:rsidR="008C0DE6" w:rsidRPr="001760BF" w:rsidRDefault="008C0DE6" w:rsidP="008C0DE6">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Pr>
          <w:rFonts w:ascii="Times New Roman" w:eastAsia="Times New Roman" w:hAnsi="Times New Roman" w:cs="Times New Roman"/>
          <w:sz w:val="22"/>
          <w:szCs w:val="22"/>
        </w:rPr>
        <w:t xml:space="preserve">Type </w:t>
      </w:r>
      <w:r w:rsidRPr="00B8255F">
        <w:rPr>
          <w:rFonts w:ascii="Times New Roman" w:eastAsia="Times New Roman" w:hAnsi="Times New Roman" w:cs="Times New Roman"/>
          <w:color w:val="00B050"/>
          <w:sz w:val="22"/>
          <w:szCs w:val="22"/>
        </w:rPr>
        <w:t xml:space="preserve">pip install </w:t>
      </w:r>
      <w:proofErr w:type="spellStart"/>
      <w:r w:rsidRPr="00B8255F">
        <w:rPr>
          <w:rFonts w:ascii="Times New Roman" w:eastAsia="Times New Roman" w:hAnsi="Times New Roman" w:cs="Times New Roman"/>
          <w:color w:val="00B050"/>
          <w:sz w:val="22"/>
          <w:szCs w:val="22"/>
        </w:rPr>
        <w:t>chardet</w:t>
      </w:r>
      <w:proofErr w:type="spellEnd"/>
      <w:r w:rsidRPr="00B8255F">
        <w:rPr>
          <w:rFonts w:ascii="Times New Roman" w:eastAsia="Times New Roman" w:hAnsi="Times New Roman" w:cs="Times New Roman"/>
          <w:color w:val="00B050"/>
          <w:sz w:val="22"/>
          <w:szCs w:val="22"/>
        </w:rPr>
        <w:t xml:space="preserve"> </w:t>
      </w:r>
      <w:r>
        <w:rPr>
          <w:rFonts w:ascii="Times New Roman" w:eastAsia="Times New Roman" w:hAnsi="Times New Roman" w:cs="Times New Roman"/>
          <w:sz w:val="22"/>
          <w:szCs w:val="22"/>
        </w:rPr>
        <w:t>and press “enter”</w:t>
      </w:r>
    </w:p>
    <w:p w14:paraId="7FEAC816" w14:textId="67742BA3" w:rsidR="001760BF" w:rsidRPr="008C0DE6" w:rsidRDefault="001760BF" w:rsidP="008C0DE6">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Pr>
          <w:rFonts w:ascii="Times New Roman" w:eastAsia="Times New Roman" w:hAnsi="Times New Roman" w:cs="Times New Roman"/>
          <w:sz w:val="22"/>
          <w:szCs w:val="22"/>
        </w:rPr>
        <w:t xml:space="preserve">Now type </w:t>
      </w:r>
      <w:r w:rsidR="00F567C2" w:rsidRPr="00F567C2">
        <w:rPr>
          <w:rFonts w:ascii="Times New Roman" w:eastAsia="Times New Roman" w:hAnsi="Times New Roman" w:cs="Times New Roman"/>
          <w:color w:val="00B050"/>
          <w:sz w:val="22"/>
          <w:szCs w:val="22"/>
        </w:rPr>
        <w:t xml:space="preserve">pip install -U </w:t>
      </w:r>
      <w:proofErr w:type="spellStart"/>
      <w:r w:rsidR="00F567C2" w:rsidRPr="00F567C2">
        <w:rPr>
          <w:rFonts w:ascii="Times New Roman" w:eastAsia="Times New Roman" w:hAnsi="Times New Roman" w:cs="Times New Roman"/>
          <w:color w:val="00B050"/>
          <w:sz w:val="22"/>
          <w:szCs w:val="22"/>
        </w:rPr>
        <w:t>numpy</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grpcio</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absl-py</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py-cpuinfo</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psutil</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portpicker</w:t>
      </w:r>
      <w:proofErr w:type="spellEnd"/>
      <w:r w:rsidR="00F567C2" w:rsidRPr="00F567C2">
        <w:rPr>
          <w:rFonts w:ascii="Times New Roman" w:eastAsia="Times New Roman" w:hAnsi="Times New Roman" w:cs="Times New Roman"/>
          <w:color w:val="00B050"/>
          <w:sz w:val="22"/>
          <w:szCs w:val="22"/>
        </w:rPr>
        <w:t xml:space="preserve"> six mock requests </w:t>
      </w:r>
      <w:proofErr w:type="spellStart"/>
      <w:r w:rsidR="00F567C2" w:rsidRPr="00F567C2">
        <w:rPr>
          <w:rFonts w:ascii="Times New Roman" w:eastAsia="Times New Roman" w:hAnsi="Times New Roman" w:cs="Times New Roman"/>
          <w:color w:val="00B050"/>
          <w:sz w:val="22"/>
          <w:szCs w:val="22"/>
        </w:rPr>
        <w:t>gast</w:t>
      </w:r>
      <w:proofErr w:type="spellEnd"/>
      <w:r w:rsidR="00F567C2" w:rsidRPr="00F567C2">
        <w:rPr>
          <w:rFonts w:ascii="Times New Roman" w:eastAsia="Times New Roman" w:hAnsi="Times New Roman" w:cs="Times New Roman"/>
          <w:color w:val="00B050"/>
          <w:sz w:val="22"/>
          <w:szCs w:val="22"/>
        </w:rPr>
        <w:t xml:space="preserve"> h5py </w:t>
      </w:r>
      <w:proofErr w:type="spellStart"/>
      <w:r w:rsidR="00F567C2" w:rsidRPr="00F567C2">
        <w:rPr>
          <w:rFonts w:ascii="Times New Roman" w:eastAsia="Times New Roman" w:hAnsi="Times New Roman" w:cs="Times New Roman"/>
          <w:color w:val="00B050"/>
          <w:sz w:val="22"/>
          <w:szCs w:val="22"/>
        </w:rPr>
        <w:t>astor</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termcolor</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protobuf</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keras</w:t>
      </w:r>
      <w:proofErr w:type="spellEnd"/>
      <w:r w:rsidR="00F567C2" w:rsidRPr="00F567C2">
        <w:rPr>
          <w:rFonts w:ascii="Times New Roman" w:eastAsia="Times New Roman" w:hAnsi="Times New Roman" w:cs="Times New Roman"/>
          <w:color w:val="00B050"/>
          <w:sz w:val="22"/>
          <w:szCs w:val="22"/>
        </w:rPr>
        <w:t xml:space="preserve">-applications </w:t>
      </w:r>
      <w:proofErr w:type="spellStart"/>
      <w:r w:rsidR="00F567C2" w:rsidRPr="00F567C2">
        <w:rPr>
          <w:rFonts w:ascii="Times New Roman" w:eastAsia="Times New Roman" w:hAnsi="Times New Roman" w:cs="Times New Roman"/>
          <w:color w:val="00B050"/>
          <w:sz w:val="22"/>
          <w:szCs w:val="22"/>
        </w:rPr>
        <w:t>keras</w:t>
      </w:r>
      <w:proofErr w:type="spellEnd"/>
      <w:r w:rsidR="00F567C2" w:rsidRPr="00F567C2">
        <w:rPr>
          <w:rFonts w:ascii="Times New Roman" w:eastAsia="Times New Roman" w:hAnsi="Times New Roman" w:cs="Times New Roman"/>
          <w:color w:val="00B050"/>
          <w:sz w:val="22"/>
          <w:szCs w:val="22"/>
        </w:rPr>
        <w:t xml:space="preserve">-preprocessing </w:t>
      </w:r>
      <w:proofErr w:type="spellStart"/>
      <w:r w:rsidR="00F567C2" w:rsidRPr="00F567C2">
        <w:rPr>
          <w:rFonts w:ascii="Times New Roman" w:eastAsia="Times New Roman" w:hAnsi="Times New Roman" w:cs="Times New Roman"/>
          <w:color w:val="00B050"/>
          <w:sz w:val="22"/>
          <w:szCs w:val="22"/>
        </w:rPr>
        <w:t>wrapt</w:t>
      </w:r>
      <w:proofErr w:type="spellEnd"/>
      <w:r w:rsidR="00F567C2" w:rsidRPr="00F567C2">
        <w:rPr>
          <w:rFonts w:ascii="Times New Roman" w:eastAsia="Times New Roman" w:hAnsi="Times New Roman" w:cs="Times New Roman"/>
          <w:color w:val="00B050"/>
          <w:sz w:val="22"/>
          <w:szCs w:val="22"/>
        </w:rPr>
        <w:t xml:space="preserve"> google-pasta </w:t>
      </w:r>
      <w:proofErr w:type="spellStart"/>
      <w:r w:rsidR="00F567C2" w:rsidRPr="00F567C2">
        <w:rPr>
          <w:rFonts w:ascii="Times New Roman" w:eastAsia="Times New Roman" w:hAnsi="Times New Roman" w:cs="Times New Roman"/>
          <w:color w:val="00B050"/>
          <w:sz w:val="22"/>
          <w:szCs w:val="22"/>
        </w:rPr>
        <w:t>setuptools</w:t>
      </w:r>
      <w:proofErr w:type="spellEnd"/>
      <w:r w:rsidR="00F567C2" w:rsidRPr="00F567C2">
        <w:rPr>
          <w:rFonts w:ascii="Times New Roman" w:eastAsia="Times New Roman" w:hAnsi="Times New Roman" w:cs="Times New Roman"/>
          <w:color w:val="00B050"/>
          <w:sz w:val="22"/>
          <w:szCs w:val="22"/>
        </w:rPr>
        <w:t xml:space="preserve"> </w:t>
      </w:r>
      <w:proofErr w:type="spellStart"/>
      <w:r w:rsidR="00F567C2" w:rsidRPr="00F567C2">
        <w:rPr>
          <w:rFonts w:ascii="Times New Roman" w:eastAsia="Times New Roman" w:hAnsi="Times New Roman" w:cs="Times New Roman"/>
          <w:color w:val="00B050"/>
          <w:sz w:val="22"/>
          <w:szCs w:val="22"/>
        </w:rPr>
        <w:t>testresources</w:t>
      </w:r>
      <w:proofErr w:type="spellEnd"/>
      <w:r w:rsidR="00F567C2">
        <w:rPr>
          <w:rFonts w:ascii="Times New Roman" w:eastAsia="Times New Roman" w:hAnsi="Times New Roman" w:cs="Times New Roman"/>
          <w:sz w:val="22"/>
          <w:szCs w:val="22"/>
        </w:rPr>
        <w:t xml:space="preserve"> and press “enter”</w:t>
      </w:r>
    </w:p>
    <w:p w14:paraId="496B5E44" w14:textId="56A4F01F"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 xml:space="preserve">Install TensorFlow by typing </w:t>
      </w:r>
      <w:r w:rsidRPr="00F9300B">
        <w:rPr>
          <w:rFonts w:ascii="Times New Roman" w:eastAsia="MS Mincho" w:hAnsi="Times New Roman" w:cs="Times New Roman"/>
          <w:bCs/>
          <w:color w:val="00B050"/>
          <w:sz w:val="22"/>
          <w:szCs w:val="22"/>
          <w:lang w:eastAsia="ja-JP"/>
        </w:rPr>
        <w:t>pip install --extra-index-</w:t>
      </w:r>
      <w:proofErr w:type="spellStart"/>
      <w:r w:rsidRPr="00F9300B">
        <w:rPr>
          <w:rFonts w:ascii="Times New Roman" w:eastAsia="MS Mincho" w:hAnsi="Times New Roman" w:cs="Times New Roman"/>
          <w:bCs/>
          <w:color w:val="00B050"/>
          <w:sz w:val="22"/>
          <w:szCs w:val="22"/>
          <w:lang w:eastAsia="ja-JP"/>
        </w:rPr>
        <w:t>url</w:t>
      </w:r>
      <w:proofErr w:type="spellEnd"/>
      <w:r w:rsidRPr="00F9300B">
        <w:rPr>
          <w:rFonts w:ascii="Times New Roman" w:eastAsia="MS Mincho" w:hAnsi="Times New Roman" w:cs="Times New Roman"/>
          <w:bCs/>
          <w:color w:val="00B050"/>
          <w:sz w:val="22"/>
          <w:szCs w:val="22"/>
          <w:lang w:eastAsia="ja-JP"/>
        </w:rPr>
        <w:t xml:space="preserve"> https://developer.download.nvidia.com/compute/redist/jp/v461 </w:t>
      </w:r>
      <w:proofErr w:type="spellStart"/>
      <w:r w:rsidRPr="00F9300B">
        <w:rPr>
          <w:rFonts w:ascii="Times New Roman" w:eastAsia="MS Mincho" w:hAnsi="Times New Roman" w:cs="Times New Roman"/>
          <w:bCs/>
          <w:color w:val="00B050"/>
          <w:sz w:val="22"/>
          <w:szCs w:val="22"/>
          <w:lang w:eastAsia="ja-JP"/>
        </w:rPr>
        <w:t>tensorflow</w:t>
      </w:r>
      <w:proofErr w:type="spellEnd"/>
      <w:r w:rsidRPr="00F9300B">
        <w:rPr>
          <w:rFonts w:ascii="Times New Roman" w:eastAsia="MS Mincho" w:hAnsi="Times New Roman" w:cs="Times New Roman"/>
          <w:bCs/>
          <w:color w:val="00B050"/>
          <w:sz w:val="22"/>
          <w:szCs w:val="22"/>
          <w:lang w:eastAsia="ja-JP"/>
        </w:rPr>
        <w:t>==2.11.0</w:t>
      </w:r>
      <w:r w:rsidR="008C0DE6">
        <w:rPr>
          <w:rFonts w:ascii="Times New Roman" w:eastAsia="MS Mincho" w:hAnsi="Times New Roman" w:cs="Times New Roman"/>
          <w:bCs/>
          <w:color w:val="00B050"/>
          <w:sz w:val="22"/>
          <w:szCs w:val="22"/>
          <w:lang w:eastAsia="ja-JP"/>
        </w:rPr>
        <w:t>rc2</w:t>
      </w:r>
      <w:r>
        <w:rPr>
          <w:rFonts w:ascii="Times New Roman" w:eastAsia="MS Mincho" w:hAnsi="Times New Roman" w:cs="Times New Roman"/>
          <w:bCs/>
          <w:color w:val="00B050"/>
          <w:sz w:val="22"/>
          <w:szCs w:val="22"/>
          <w:lang w:eastAsia="ja-JP"/>
        </w:rPr>
        <w:t xml:space="preserve"> </w:t>
      </w:r>
      <w:r>
        <w:rPr>
          <w:rFonts w:ascii="Times New Roman" w:eastAsia="MS Mincho" w:hAnsi="Times New Roman" w:cs="Times New Roman"/>
          <w:bCs/>
          <w:color w:val="000000"/>
          <w:sz w:val="22"/>
          <w:szCs w:val="22"/>
          <w:lang w:eastAsia="ja-JP"/>
        </w:rPr>
        <w:t>and press “enter”</w:t>
      </w:r>
      <w:r w:rsidR="00453480">
        <w:rPr>
          <w:rFonts w:ascii="Times New Roman" w:eastAsia="MS Mincho" w:hAnsi="Times New Roman" w:cs="Times New Roman"/>
          <w:bCs/>
          <w:color w:val="000000"/>
          <w:sz w:val="22"/>
          <w:szCs w:val="22"/>
          <w:lang w:eastAsia="ja-JP"/>
        </w:rPr>
        <w:t xml:space="preserve"> (wait for libraries to install)</w:t>
      </w:r>
    </w:p>
    <w:p w14:paraId="370C38EF" w14:textId="77777777"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To confirm installation, enter python by typing </w:t>
      </w:r>
      <w:r w:rsidRPr="00A24CA5">
        <w:rPr>
          <w:rFonts w:ascii="Times New Roman" w:eastAsia="MS Mincho" w:hAnsi="Times New Roman" w:cs="Times New Roman"/>
          <w:bCs/>
          <w:color w:val="00B050"/>
          <w:sz w:val="22"/>
          <w:szCs w:val="22"/>
          <w:lang w:eastAsia="ja-JP"/>
        </w:rPr>
        <w:t xml:space="preserve">python </w:t>
      </w:r>
      <w:r>
        <w:rPr>
          <w:rFonts w:ascii="Times New Roman" w:eastAsia="MS Mincho" w:hAnsi="Times New Roman" w:cs="Times New Roman"/>
          <w:bCs/>
          <w:color w:val="000000"/>
          <w:sz w:val="22"/>
          <w:szCs w:val="22"/>
          <w:lang w:eastAsia="ja-JP"/>
        </w:rPr>
        <w:t>and press “enter”</w:t>
      </w:r>
    </w:p>
    <w:p w14:paraId="6AF107AE" w14:textId="77777777"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Then </w:t>
      </w:r>
      <w:r w:rsidRPr="00E01B5B">
        <w:rPr>
          <w:rFonts w:ascii="Times New Roman" w:eastAsia="MS Mincho" w:hAnsi="Times New Roman" w:cs="Times New Roman"/>
          <w:bCs/>
          <w:color w:val="000000" w:themeColor="text1"/>
          <w:sz w:val="22"/>
          <w:szCs w:val="22"/>
          <w:lang w:eastAsia="ja-JP"/>
        </w:rPr>
        <w:t>type</w:t>
      </w:r>
      <w:r w:rsidRPr="00A24CA5">
        <w:rPr>
          <w:rFonts w:ascii="Times New Roman" w:eastAsia="MS Mincho" w:hAnsi="Times New Roman" w:cs="Times New Roman"/>
          <w:bCs/>
          <w:color w:val="00B050"/>
          <w:sz w:val="22"/>
          <w:szCs w:val="22"/>
          <w:lang w:eastAsia="ja-JP"/>
        </w:rPr>
        <w:t xml:space="preserve"> import </w:t>
      </w:r>
      <w:proofErr w:type="spellStart"/>
      <w:r w:rsidRPr="00A24CA5">
        <w:rPr>
          <w:rFonts w:ascii="Times New Roman" w:eastAsia="MS Mincho" w:hAnsi="Times New Roman" w:cs="Times New Roman"/>
          <w:bCs/>
          <w:color w:val="00B050"/>
          <w:sz w:val="22"/>
          <w:szCs w:val="22"/>
          <w:lang w:eastAsia="ja-JP"/>
        </w:rPr>
        <w:t>tensorflow</w:t>
      </w:r>
      <w:proofErr w:type="spellEnd"/>
      <w:r w:rsidRPr="00A24CA5">
        <w:rPr>
          <w:rFonts w:ascii="Times New Roman" w:eastAsia="MS Mincho" w:hAnsi="Times New Roman" w:cs="Times New Roman"/>
          <w:bCs/>
          <w:color w:val="00B050"/>
          <w:sz w:val="22"/>
          <w:szCs w:val="22"/>
          <w:lang w:eastAsia="ja-JP"/>
        </w:rPr>
        <w:t xml:space="preserve"> as </w:t>
      </w:r>
      <w:proofErr w:type="spellStart"/>
      <w:r w:rsidRPr="00A24CA5">
        <w:rPr>
          <w:rFonts w:ascii="Times New Roman" w:eastAsia="MS Mincho" w:hAnsi="Times New Roman" w:cs="Times New Roman"/>
          <w:bCs/>
          <w:color w:val="00B050"/>
          <w:sz w:val="22"/>
          <w:szCs w:val="22"/>
          <w:lang w:eastAsia="ja-JP"/>
        </w:rPr>
        <w:t>tf</w:t>
      </w:r>
      <w:proofErr w:type="spellEnd"/>
      <w:r>
        <w:rPr>
          <w:rFonts w:ascii="Times New Roman" w:eastAsia="MS Mincho" w:hAnsi="Times New Roman" w:cs="Times New Roman"/>
          <w:bCs/>
          <w:color w:val="000000"/>
          <w:sz w:val="22"/>
          <w:szCs w:val="22"/>
          <w:lang w:eastAsia="ja-JP"/>
        </w:rPr>
        <w:t xml:space="preserve"> and press “enter”</w:t>
      </w:r>
    </w:p>
    <w:p w14:paraId="3BC09CC4" w14:textId="77777777" w:rsidR="007E1AA4"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Finally type </w:t>
      </w:r>
      <w:r w:rsidRPr="00A24CA5">
        <w:rPr>
          <w:rFonts w:ascii="Times New Roman" w:eastAsia="MS Mincho" w:hAnsi="Times New Roman" w:cs="Times New Roman"/>
          <w:bCs/>
          <w:color w:val="00B050"/>
          <w:sz w:val="22"/>
          <w:szCs w:val="22"/>
          <w:lang w:eastAsia="ja-JP"/>
        </w:rPr>
        <w:t>print(</w:t>
      </w:r>
      <w:proofErr w:type="spellStart"/>
      <w:r w:rsidRPr="00A24CA5">
        <w:rPr>
          <w:rFonts w:ascii="Times New Roman" w:eastAsia="MS Mincho" w:hAnsi="Times New Roman" w:cs="Times New Roman"/>
          <w:bCs/>
          <w:color w:val="00B050"/>
          <w:sz w:val="22"/>
          <w:szCs w:val="22"/>
          <w:lang w:eastAsia="ja-JP"/>
        </w:rPr>
        <w:t>tf</w:t>
      </w:r>
      <w:proofErr w:type="spellEnd"/>
      <w:r w:rsidRPr="00A24CA5">
        <w:rPr>
          <w:rFonts w:ascii="Times New Roman" w:eastAsia="MS Mincho" w:hAnsi="Times New Roman" w:cs="Times New Roman"/>
          <w:bCs/>
          <w:color w:val="00B050"/>
          <w:sz w:val="22"/>
          <w:szCs w:val="22"/>
          <w:lang w:eastAsia="ja-JP"/>
        </w:rPr>
        <w:t xml:space="preserve">.__version__) </w:t>
      </w:r>
      <w:r>
        <w:rPr>
          <w:rFonts w:ascii="Times New Roman" w:eastAsia="MS Mincho" w:hAnsi="Times New Roman" w:cs="Times New Roman"/>
          <w:bCs/>
          <w:color w:val="000000"/>
          <w:sz w:val="22"/>
          <w:szCs w:val="22"/>
          <w:lang w:eastAsia="ja-JP"/>
        </w:rPr>
        <w:t>and press “enter”</w:t>
      </w:r>
    </w:p>
    <w:p w14:paraId="4C905D55" w14:textId="776B7A66" w:rsidR="007E1AA4" w:rsidRPr="00876B6E" w:rsidRDefault="007E1AA4"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sidRPr="00876B6E">
        <w:rPr>
          <w:rFonts w:ascii="Times New Roman" w:eastAsia="MS Mincho" w:hAnsi="Times New Roman" w:cs="Times New Roman"/>
          <w:bCs/>
          <w:color w:val="000000"/>
          <w:sz w:val="21"/>
          <w:szCs w:val="21"/>
          <w:lang w:eastAsia="ja-JP"/>
        </w:rPr>
        <w:t>The output should be: “2.11.0</w:t>
      </w:r>
      <w:r w:rsidR="008C0DE6">
        <w:rPr>
          <w:rFonts w:ascii="Times New Roman" w:eastAsia="MS Mincho" w:hAnsi="Times New Roman" w:cs="Times New Roman"/>
          <w:bCs/>
          <w:color w:val="000000"/>
          <w:sz w:val="21"/>
          <w:szCs w:val="21"/>
          <w:lang w:eastAsia="ja-JP"/>
        </w:rPr>
        <w:t>-rc2</w:t>
      </w:r>
      <w:r w:rsidRPr="00876B6E">
        <w:rPr>
          <w:rFonts w:ascii="Times New Roman" w:eastAsia="MS Mincho" w:hAnsi="Times New Roman" w:cs="Times New Roman"/>
          <w:bCs/>
          <w:color w:val="000000"/>
          <w:sz w:val="21"/>
          <w:szCs w:val="21"/>
          <w:lang w:eastAsia="ja-JP"/>
        </w:rPr>
        <w:t>”</w:t>
      </w:r>
      <w:r w:rsidRPr="00876B6E">
        <w:rPr>
          <w:rFonts w:ascii="Times New Roman" w:eastAsia="Times New Roman" w:hAnsi="Times New Roman" w:cs="Times New Roman"/>
          <w:sz w:val="22"/>
          <w:szCs w:val="22"/>
        </w:rPr>
        <w:t xml:space="preserve"> </w:t>
      </w:r>
    </w:p>
    <w:p w14:paraId="1AB50999" w14:textId="38ECFFDE" w:rsidR="00876B6E" w:rsidRPr="00876B6E" w:rsidRDefault="00876B6E"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sidRPr="00876B6E">
        <w:rPr>
          <w:rFonts w:ascii="Times New Roman" w:eastAsia="Times New Roman" w:hAnsi="Times New Roman" w:cs="Times New Roman"/>
          <w:sz w:val="22"/>
          <w:szCs w:val="22"/>
        </w:rPr>
        <w:t>Type “</w:t>
      </w:r>
      <w:proofErr w:type="spellStart"/>
      <w:r w:rsidRPr="00876B6E">
        <w:rPr>
          <w:rFonts w:ascii="Times New Roman" w:eastAsia="Times New Roman" w:hAnsi="Times New Roman" w:cs="Times New Roman"/>
          <w:sz w:val="22"/>
          <w:szCs w:val="22"/>
        </w:rPr>
        <w:t>cntrl+z</w:t>
      </w:r>
      <w:proofErr w:type="spellEnd"/>
      <w:r w:rsidRPr="00876B6E">
        <w:rPr>
          <w:rFonts w:ascii="Times New Roman" w:eastAsia="Times New Roman" w:hAnsi="Times New Roman" w:cs="Times New Roman"/>
          <w:sz w:val="22"/>
          <w:szCs w:val="22"/>
        </w:rPr>
        <w:t>” to exit python</w:t>
      </w:r>
    </w:p>
    <w:p w14:paraId="7720ABD5" w14:textId="47450215" w:rsidR="00876B6E" w:rsidRPr="00B8255F" w:rsidRDefault="00876B6E"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sidRPr="00876B6E">
        <w:rPr>
          <w:rFonts w:ascii="Times New Roman" w:eastAsia="Times New Roman" w:hAnsi="Times New Roman" w:cs="Times New Roman"/>
          <w:sz w:val="22"/>
          <w:szCs w:val="22"/>
        </w:rPr>
        <w:t xml:space="preserve">Install jupyter notebooks in this conda environment by typing </w:t>
      </w:r>
      <w:r w:rsidR="00F86D28" w:rsidRPr="00F86D28">
        <w:rPr>
          <w:rFonts w:ascii="Times New Roman" w:eastAsia="Times New Roman" w:hAnsi="Times New Roman" w:cs="Times New Roman"/>
          <w:color w:val="00B050"/>
          <w:sz w:val="22"/>
          <w:szCs w:val="22"/>
        </w:rPr>
        <w:t>conda install -c anaconda jupyter</w:t>
      </w:r>
      <w:r w:rsidRPr="00F86D28">
        <w:rPr>
          <w:rFonts w:ascii="Times New Roman" w:eastAsia="Times New Roman" w:hAnsi="Times New Roman" w:cs="Times New Roman"/>
          <w:color w:val="00B050"/>
          <w:sz w:val="22"/>
          <w:szCs w:val="22"/>
        </w:rPr>
        <w:t xml:space="preserve"> </w:t>
      </w:r>
      <w:r w:rsidRPr="00876B6E">
        <w:rPr>
          <w:rFonts w:ascii="Times New Roman" w:eastAsia="Times New Roman" w:hAnsi="Times New Roman" w:cs="Times New Roman"/>
          <w:sz w:val="22"/>
          <w:szCs w:val="22"/>
        </w:rPr>
        <w:t>and press “enter”</w:t>
      </w:r>
      <w:r w:rsidR="00D55BB2">
        <w:rPr>
          <w:rFonts w:ascii="Times New Roman" w:eastAsia="Times New Roman" w:hAnsi="Times New Roman" w:cs="Times New Roman"/>
          <w:sz w:val="22"/>
          <w:szCs w:val="22"/>
        </w:rPr>
        <w:t xml:space="preserve"> (answer “y” when prompted, wait for libraries to install)</w:t>
      </w:r>
    </w:p>
    <w:p w14:paraId="6B95C5E9" w14:textId="2C608259" w:rsidR="00B8255F" w:rsidRPr="000A7CF7" w:rsidRDefault="00B8255F" w:rsidP="007E1AA4">
      <w:pPr>
        <w:numPr>
          <w:ilvl w:val="1"/>
          <w:numId w:val="1"/>
        </w:numPr>
        <w:autoSpaceDE w:val="0"/>
        <w:autoSpaceDN w:val="0"/>
        <w:adjustRightInd w:val="0"/>
        <w:spacing w:before="160" w:after="120"/>
        <w:outlineLvl w:val="0"/>
        <w:rPr>
          <w:rFonts w:ascii="Times New Roman" w:eastAsia="MS Mincho" w:hAnsi="Times New Roman" w:cs="Times New Roman"/>
          <w:bCs/>
          <w:color w:val="000000"/>
          <w:sz w:val="21"/>
          <w:szCs w:val="21"/>
          <w:lang w:eastAsia="ja-JP"/>
        </w:rPr>
      </w:pPr>
      <w:r>
        <w:rPr>
          <w:rFonts w:ascii="Times New Roman" w:eastAsia="Times New Roman" w:hAnsi="Times New Roman" w:cs="Times New Roman"/>
          <w:sz w:val="22"/>
          <w:szCs w:val="22"/>
        </w:rPr>
        <w:t xml:space="preserve">Type </w:t>
      </w:r>
      <w:r w:rsidRPr="00B8255F">
        <w:rPr>
          <w:rFonts w:ascii="Times New Roman" w:eastAsia="Times New Roman" w:hAnsi="Times New Roman" w:cs="Times New Roman"/>
          <w:color w:val="00B050"/>
          <w:sz w:val="22"/>
          <w:szCs w:val="22"/>
        </w:rPr>
        <w:t xml:space="preserve">conda install </w:t>
      </w:r>
      <w:proofErr w:type="spellStart"/>
      <w:r w:rsidRPr="00B8255F">
        <w:rPr>
          <w:rFonts w:ascii="Times New Roman" w:eastAsia="Times New Roman" w:hAnsi="Times New Roman" w:cs="Times New Roman"/>
          <w:color w:val="00B050"/>
          <w:sz w:val="22"/>
          <w:szCs w:val="22"/>
        </w:rPr>
        <w:t>nbconvert</w:t>
      </w:r>
      <w:proofErr w:type="spellEnd"/>
      <w:r w:rsidRPr="00B8255F">
        <w:rPr>
          <w:rFonts w:ascii="Times New Roman" w:eastAsia="Times New Roman" w:hAnsi="Times New Roman" w:cs="Times New Roman"/>
          <w:color w:val="00B050"/>
          <w:sz w:val="22"/>
          <w:szCs w:val="22"/>
        </w:rPr>
        <w:t xml:space="preserve">==5.4.1 </w:t>
      </w:r>
      <w:r>
        <w:rPr>
          <w:rFonts w:ascii="Times New Roman" w:eastAsia="Times New Roman" w:hAnsi="Times New Roman" w:cs="Times New Roman"/>
          <w:sz w:val="22"/>
          <w:szCs w:val="22"/>
        </w:rPr>
        <w:t>and press “enter”</w:t>
      </w:r>
      <w:r w:rsidR="00D55BB2">
        <w:rPr>
          <w:rFonts w:ascii="Times New Roman" w:eastAsia="Times New Roman" w:hAnsi="Times New Roman" w:cs="Times New Roman"/>
          <w:sz w:val="22"/>
          <w:szCs w:val="22"/>
        </w:rPr>
        <w:t xml:space="preserve"> (wait for libraries to install)</w:t>
      </w:r>
    </w:p>
    <w:p w14:paraId="49BA713E" w14:textId="21F68F88" w:rsidR="00EC2FE1" w:rsidRPr="00FC0AEC" w:rsidRDefault="00EC2FE1" w:rsidP="00EC2FE1">
      <w:pPr>
        <w:autoSpaceDE w:val="0"/>
        <w:autoSpaceDN w:val="0"/>
        <w:adjustRightInd w:val="0"/>
        <w:spacing w:before="160" w:after="120"/>
        <w:outlineLvl w:val="0"/>
        <w:rPr>
          <w:rFonts w:ascii="Times New Roman" w:eastAsia="MS Mincho" w:hAnsi="Times New Roman" w:cs="Times New Roman"/>
          <w:b/>
          <w:color w:val="000000"/>
          <w:sz w:val="22"/>
          <w:szCs w:val="22"/>
          <w:u w:val="single"/>
          <w:lang w:eastAsia="ja-JP"/>
        </w:rPr>
      </w:pPr>
      <w:r w:rsidRPr="00FC0AEC">
        <w:rPr>
          <w:rFonts w:ascii="Times New Roman" w:eastAsia="MS Mincho" w:hAnsi="Times New Roman" w:cs="Times New Roman"/>
          <w:b/>
          <w:color w:val="000000"/>
          <w:sz w:val="22"/>
          <w:szCs w:val="22"/>
          <w:u w:val="single"/>
          <w:lang w:eastAsia="ja-JP"/>
        </w:rPr>
        <w:t xml:space="preserve">Objective 6: </w:t>
      </w:r>
      <w:r w:rsidR="001D24D5">
        <w:rPr>
          <w:rFonts w:ascii="Times New Roman" w:eastAsia="MS Mincho" w:hAnsi="Times New Roman" w:cs="Times New Roman"/>
          <w:b/>
          <w:color w:val="000000"/>
          <w:sz w:val="22"/>
          <w:szCs w:val="22"/>
          <w:u w:val="single"/>
          <w:lang w:eastAsia="ja-JP"/>
        </w:rPr>
        <w:t>Deploy</w:t>
      </w:r>
      <w:r w:rsidRPr="00FC0AEC">
        <w:rPr>
          <w:rFonts w:ascii="Times New Roman" w:eastAsia="MS Mincho" w:hAnsi="Times New Roman" w:cs="Times New Roman"/>
          <w:b/>
          <w:color w:val="000000"/>
          <w:sz w:val="22"/>
          <w:szCs w:val="22"/>
          <w:u w:val="single"/>
          <w:lang w:eastAsia="ja-JP"/>
        </w:rPr>
        <w:t xml:space="preserve"> trained models on the edge device</w:t>
      </w:r>
    </w:p>
    <w:p w14:paraId="7D190FC3" w14:textId="41E59744" w:rsidR="00383D2D" w:rsidRDefault="00FC0AEC" w:rsidP="00383D2D">
      <w:pPr>
        <w:pStyle w:val="ListParagraph"/>
        <w:numPr>
          <w:ilvl w:val="0"/>
          <w:numId w:val="22"/>
        </w:numPr>
        <w:spacing w:line="360" w:lineRule="auto"/>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Locate the</w:t>
      </w:r>
      <w:r w:rsidR="00383D2D">
        <w:rPr>
          <w:rFonts w:ascii="Times New Roman" w:eastAsia="MS Mincho" w:hAnsi="Times New Roman" w:cs="Times New Roman"/>
          <w:bCs/>
          <w:color w:val="000000"/>
          <w:sz w:val="22"/>
          <w:szCs w:val="22"/>
          <w:lang w:eastAsia="ja-JP"/>
        </w:rPr>
        <w:t xml:space="preserve"> </w:t>
      </w:r>
      <w:r w:rsidR="00383D2D" w:rsidRPr="00383D2D">
        <w:rPr>
          <w:rFonts w:ascii="Times New Roman" w:eastAsia="MS Mincho" w:hAnsi="Times New Roman" w:cs="Times New Roman"/>
          <w:bCs/>
          <w:color w:val="000000"/>
          <w:sz w:val="22"/>
          <w:szCs w:val="22"/>
          <w:lang w:eastAsia="ja-JP"/>
        </w:rPr>
        <w:t>“mnist_custom.h5”</w:t>
      </w:r>
      <w:r>
        <w:rPr>
          <w:rFonts w:ascii="Times New Roman" w:eastAsia="MS Mincho" w:hAnsi="Times New Roman" w:cs="Times New Roman"/>
          <w:bCs/>
          <w:color w:val="000000"/>
          <w:sz w:val="22"/>
          <w:szCs w:val="22"/>
          <w:lang w:eastAsia="ja-JP"/>
        </w:rPr>
        <w:t xml:space="preserve"> model that </w:t>
      </w:r>
      <w:r w:rsidR="00383D2D">
        <w:rPr>
          <w:rFonts w:ascii="Times New Roman" w:eastAsia="MS Mincho" w:hAnsi="Times New Roman" w:cs="Times New Roman"/>
          <w:bCs/>
          <w:color w:val="000000"/>
          <w:sz w:val="22"/>
          <w:szCs w:val="22"/>
          <w:lang w:eastAsia="ja-JP"/>
        </w:rPr>
        <w:t>was</w:t>
      </w:r>
      <w:r>
        <w:rPr>
          <w:rFonts w:ascii="Times New Roman" w:eastAsia="MS Mincho" w:hAnsi="Times New Roman" w:cs="Times New Roman"/>
          <w:bCs/>
          <w:color w:val="000000"/>
          <w:sz w:val="22"/>
          <w:szCs w:val="22"/>
          <w:lang w:eastAsia="ja-JP"/>
        </w:rPr>
        <w:t xml:space="preserve"> downloaded from Google Colab</w:t>
      </w:r>
      <w:r w:rsidR="00383D2D">
        <w:rPr>
          <w:rFonts w:ascii="Times New Roman" w:eastAsia="MS Mincho" w:hAnsi="Times New Roman" w:cs="Times New Roman"/>
          <w:bCs/>
          <w:color w:val="000000"/>
          <w:sz w:val="22"/>
          <w:szCs w:val="22"/>
          <w:lang w:eastAsia="ja-JP"/>
        </w:rPr>
        <w:t xml:space="preserve"> and copy it to </w:t>
      </w:r>
      <w:r w:rsidR="000A7CF7">
        <w:rPr>
          <w:rFonts w:ascii="Times New Roman" w:eastAsia="MS Mincho" w:hAnsi="Times New Roman" w:cs="Times New Roman"/>
          <w:bCs/>
          <w:color w:val="000000"/>
          <w:sz w:val="22"/>
          <w:szCs w:val="22"/>
          <w:lang w:eastAsia="ja-JP"/>
        </w:rPr>
        <w:t>your</w:t>
      </w:r>
      <w:r w:rsidR="00383D2D">
        <w:rPr>
          <w:rFonts w:ascii="Times New Roman" w:eastAsia="MS Mincho" w:hAnsi="Times New Roman" w:cs="Times New Roman"/>
          <w:bCs/>
          <w:color w:val="000000"/>
          <w:sz w:val="22"/>
          <w:szCs w:val="22"/>
          <w:lang w:eastAsia="ja-JP"/>
        </w:rPr>
        <w:t xml:space="preserve"> home folder</w:t>
      </w:r>
    </w:p>
    <w:p w14:paraId="1FE8EDF0" w14:textId="71E56415" w:rsidR="000A7CF7" w:rsidRPr="000A7CF7" w:rsidRDefault="000A7CF7" w:rsidP="000A7CF7">
      <w:pPr>
        <w:numPr>
          <w:ilvl w:val="0"/>
          <w:numId w:val="22"/>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Activate the conda environment by typing </w:t>
      </w:r>
      <w:r w:rsidRPr="00D01B27">
        <w:rPr>
          <w:rFonts w:ascii="Times New Roman" w:eastAsia="MS Mincho" w:hAnsi="Times New Roman" w:cs="Times New Roman"/>
          <w:bCs/>
          <w:color w:val="00B050"/>
          <w:sz w:val="22"/>
          <w:szCs w:val="22"/>
          <w:lang w:eastAsia="ja-JP"/>
        </w:rPr>
        <w:t xml:space="preserve">conda activate dl </w:t>
      </w:r>
      <w:r>
        <w:rPr>
          <w:rFonts w:ascii="Times New Roman" w:eastAsia="MS Mincho" w:hAnsi="Times New Roman" w:cs="Times New Roman"/>
          <w:bCs/>
          <w:color w:val="000000"/>
          <w:sz w:val="22"/>
          <w:szCs w:val="22"/>
          <w:lang w:eastAsia="ja-JP"/>
        </w:rPr>
        <w:t>and press “enter”</w:t>
      </w:r>
    </w:p>
    <w:p w14:paraId="1D00FB6E" w14:textId="7D34C559" w:rsidR="00EC2FE1" w:rsidRPr="000A7CF7" w:rsidRDefault="00CE6EA3" w:rsidP="00CE6EA3">
      <w:pPr>
        <w:pStyle w:val="ListParagraph"/>
        <w:numPr>
          <w:ilvl w:val="0"/>
          <w:numId w:val="22"/>
        </w:numPr>
        <w:spacing w:line="360" w:lineRule="auto"/>
        <w:rPr>
          <w:rFonts w:ascii="Times New Roman" w:eastAsia="MS Mincho" w:hAnsi="Times New Roman" w:cs="Times New Roman"/>
          <w:bCs/>
          <w:color w:val="000000"/>
          <w:sz w:val="22"/>
          <w:szCs w:val="22"/>
          <w:u w:val="single"/>
          <w:lang w:eastAsia="ja-JP"/>
        </w:rPr>
      </w:pPr>
      <w:r w:rsidRPr="00FC0AEC">
        <w:rPr>
          <w:rFonts w:ascii="Times New Roman" w:eastAsia="MS Mincho" w:hAnsi="Times New Roman" w:cs="Times New Roman"/>
          <w:bCs/>
          <w:color w:val="000000"/>
          <w:sz w:val="22"/>
          <w:szCs w:val="22"/>
          <w:lang w:eastAsia="ja-JP"/>
        </w:rPr>
        <w:t xml:space="preserve">Launch the jupyter notebook within the new conda environment named “dl” by typing </w:t>
      </w:r>
      <w:r w:rsidRPr="00383D2D">
        <w:rPr>
          <w:rFonts w:ascii="Times New Roman" w:eastAsia="MS Mincho" w:hAnsi="Times New Roman" w:cs="Times New Roman"/>
          <w:bCs/>
          <w:color w:val="00B050"/>
          <w:sz w:val="22"/>
          <w:szCs w:val="22"/>
          <w:lang w:eastAsia="ja-JP"/>
        </w:rPr>
        <w:t xml:space="preserve">jupyter notebook </w:t>
      </w:r>
      <w:r w:rsidRPr="00FC0AEC">
        <w:rPr>
          <w:rFonts w:ascii="Times New Roman" w:eastAsia="MS Mincho" w:hAnsi="Times New Roman" w:cs="Times New Roman"/>
          <w:bCs/>
          <w:color w:val="000000"/>
          <w:sz w:val="22"/>
          <w:szCs w:val="22"/>
          <w:lang w:eastAsia="ja-JP"/>
        </w:rPr>
        <w:t>and pressing “enter”</w:t>
      </w:r>
    </w:p>
    <w:p w14:paraId="3CAA85A0" w14:textId="5A081872" w:rsidR="000A7CF7" w:rsidRPr="000A7CF7" w:rsidRDefault="000A7CF7" w:rsidP="000A7CF7">
      <w:pPr>
        <w:pStyle w:val="ListParagraph"/>
        <w:numPr>
          <w:ilvl w:val="0"/>
          <w:numId w:val="22"/>
        </w:numPr>
        <w:spacing w:line="360" w:lineRule="auto"/>
        <w:rPr>
          <w:rFonts w:ascii="Times New Roman" w:eastAsia="MS Mincho" w:hAnsi="Times New Roman" w:cs="Times New Roman"/>
          <w:bCs/>
          <w:color w:val="000000"/>
          <w:sz w:val="22"/>
          <w:szCs w:val="22"/>
          <w:u w:val="single"/>
          <w:lang w:eastAsia="ja-JP"/>
        </w:rPr>
      </w:pPr>
      <w:r>
        <w:rPr>
          <w:rFonts w:ascii="Times New Roman" w:eastAsia="MS Mincho" w:hAnsi="Times New Roman" w:cs="Times New Roman"/>
          <w:bCs/>
          <w:color w:val="000000"/>
          <w:sz w:val="22"/>
          <w:szCs w:val="22"/>
          <w:lang w:eastAsia="ja-JP"/>
        </w:rPr>
        <w:t>Create new notebook</w:t>
      </w:r>
    </w:p>
    <w:p w14:paraId="1E0A6D3D" w14:textId="77ADB646" w:rsidR="009B11B0" w:rsidRPr="00FC0AEC" w:rsidRDefault="009B11B0" w:rsidP="00CE6EA3">
      <w:pPr>
        <w:pStyle w:val="ListParagraph"/>
        <w:numPr>
          <w:ilvl w:val="0"/>
          <w:numId w:val="22"/>
        </w:numPr>
        <w:spacing w:line="360" w:lineRule="auto"/>
        <w:rPr>
          <w:rFonts w:ascii="Times New Roman" w:eastAsia="MS Mincho" w:hAnsi="Times New Roman" w:cs="Times New Roman"/>
          <w:bCs/>
          <w:color w:val="000000"/>
          <w:sz w:val="22"/>
          <w:szCs w:val="22"/>
          <w:u w:val="single"/>
          <w:lang w:eastAsia="ja-JP"/>
        </w:rPr>
      </w:pPr>
      <w:r>
        <w:rPr>
          <w:rFonts w:ascii="Times New Roman" w:eastAsia="MS Mincho" w:hAnsi="Times New Roman" w:cs="Times New Roman"/>
          <w:bCs/>
          <w:color w:val="000000"/>
          <w:sz w:val="22"/>
          <w:szCs w:val="22"/>
          <w:lang w:eastAsia="ja-JP"/>
        </w:rPr>
        <w:t>Name the Jupyter Notebook as “Lab4.ipynb”</w:t>
      </w:r>
    </w:p>
    <w:p w14:paraId="1A00C4ED" w14:textId="1CF8491B" w:rsidR="00CE6EA3" w:rsidRDefault="00CE6EA3" w:rsidP="00CE6EA3">
      <w:pPr>
        <w:pStyle w:val="ListParagraph"/>
        <w:numPr>
          <w:ilvl w:val="0"/>
          <w:numId w:val="22"/>
        </w:numPr>
        <w:spacing w:line="360" w:lineRule="auto"/>
        <w:rPr>
          <w:rFonts w:ascii="Times New Roman" w:eastAsia="MS Mincho" w:hAnsi="Times New Roman" w:cs="Times New Roman"/>
          <w:bCs/>
          <w:color w:val="000000"/>
          <w:sz w:val="22"/>
          <w:szCs w:val="22"/>
          <w:lang w:eastAsia="ja-JP"/>
        </w:rPr>
      </w:pPr>
      <w:r w:rsidRPr="00FC0AEC">
        <w:rPr>
          <w:rFonts w:ascii="Times New Roman" w:eastAsia="MS Mincho" w:hAnsi="Times New Roman" w:cs="Times New Roman"/>
          <w:bCs/>
          <w:color w:val="000000"/>
          <w:sz w:val="22"/>
          <w:szCs w:val="22"/>
          <w:lang w:eastAsia="ja-JP"/>
        </w:rPr>
        <w:t xml:space="preserve">Import the </w:t>
      </w:r>
      <w:r w:rsidR="00EE055F">
        <w:rPr>
          <w:rFonts w:ascii="Times New Roman" w:eastAsia="MS Mincho" w:hAnsi="Times New Roman" w:cs="Times New Roman"/>
          <w:bCs/>
          <w:color w:val="000000"/>
          <w:sz w:val="22"/>
          <w:szCs w:val="22"/>
          <w:lang w:eastAsia="ja-JP"/>
        </w:rPr>
        <w:t xml:space="preserve">TensorFlow </w:t>
      </w:r>
      <w:r w:rsidRPr="00FC0AEC">
        <w:rPr>
          <w:rFonts w:ascii="Times New Roman" w:eastAsia="MS Mincho" w:hAnsi="Times New Roman" w:cs="Times New Roman"/>
          <w:bCs/>
          <w:color w:val="000000"/>
          <w:sz w:val="22"/>
          <w:szCs w:val="22"/>
          <w:lang w:eastAsia="ja-JP"/>
        </w:rPr>
        <w:t>librar</w:t>
      </w:r>
      <w:r w:rsidR="00EE055F">
        <w:rPr>
          <w:rFonts w:ascii="Times New Roman" w:eastAsia="MS Mincho" w:hAnsi="Times New Roman" w:cs="Times New Roman"/>
          <w:bCs/>
          <w:color w:val="000000"/>
          <w:sz w:val="22"/>
          <w:szCs w:val="22"/>
          <w:lang w:eastAsia="ja-JP"/>
        </w:rPr>
        <w:t>y</w:t>
      </w:r>
      <w:r w:rsidRPr="00FC0AEC">
        <w:rPr>
          <w:rFonts w:ascii="Times New Roman" w:eastAsia="MS Mincho" w:hAnsi="Times New Roman" w:cs="Times New Roman"/>
          <w:bCs/>
          <w:color w:val="000000"/>
          <w:sz w:val="22"/>
          <w:szCs w:val="22"/>
          <w:lang w:eastAsia="ja-JP"/>
        </w:rPr>
        <w:t xml:space="preserve"> as shown in </w:t>
      </w:r>
      <w:r w:rsidRPr="000D0E53">
        <w:rPr>
          <w:rFonts w:ascii="Times New Roman" w:eastAsia="MS Mincho" w:hAnsi="Times New Roman" w:cs="Times New Roman"/>
          <w:b/>
          <w:color w:val="000000"/>
          <w:sz w:val="22"/>
          <w:szCs w:val="22"/>
          <w:lang w:eastAsia="ja-JP"/>
        </w:rPr>
        <w:t>figure 1</w:t>
      </w:r>
      <w:r w:rsidR="000D0E53" w:rsidRPr="000D0E53">
        <w:rPr>
          <w:rFonts w:ascii="Times New Roman" w:eastAsia="MS Mincho" w:hAnsi="Times New Roman" w:cs="Times New Roman"/>
          <w:b/>
          <w:color w:val="000000"/>
          <w:sz w:val="22"/>
          <w:szCs w:val="22"/>
          <w:lang w:eastAsia="ja-JP"/>
        </w:rPr>
        <w:t>7</w:t>
      </w:r>
      <w:r w:rsidRPr="00FC0AEC">
        <w:rPr>
          <w:rFonts w:ascii="Times New Roman" w:eastAsia="MS Mincho" w:hAnsi="Times New Roman" w:cs="Times New Roman"/>
          <w:bCs/>
          <w:color w:val="000000"/>
          <w:sz w:val="22"/>
          <w:szCs w:val="22"/>
          <w:lang w:eastAsia="ja-JP"/>
        </w:rPr>
        <w:t xml:space="preserve"> below</w:t>
      </w:r>
      <w:r w:rsidR="00EE055F">
        <w:rPr>
          <w:rFonts w:ascii="Times New Roman" w:eastAsia="MS Mincho" w:hAnsi="Times New Roman" w:cs="Times New Roman"/>
          <w:bCs/>
          <w:color w:val="000000"/>
          <w:sz w:val="22"/>
          <w:szCs w:val="22"/>
          <w:lang w:eastAsia="ja-JP"/>
        </w:rPr>
        <w:t>.</w:t>
      </w:r>
    </w:p>
    <w:p w14:paraId="214A07E0" w14:textId="42F83D6E" w:rsidR="00EE055F" w:rsidRDefault="00EE055F" w:rsidP="00CE6EA3">
      <w:pPr>
        <w:pStyle w:val="ListParagraph"/>
        <w:numPr>
          <w:ilvl w:val="0"/>
          <w:numId w:val="22"/>
        </w:numPr>
        <w:spacing w:line="360" w:lineRule="auto"/>
        <w:rPr>
          <w:rFonts w:ascii="Times New Roman" w:eastAsia="MS Mincho" w:hAnsi="Times New Roman" w:cs="Times New Roman"/>
          <w:bCs/>
          <w:color w:val="000000" w:themeColor="text1"/>
          <w:sz w:val="22"/>
          <w:szCs w:val="22"/>
          <w:lang w:eastAsia="ja-JP"/>
        </w:rPr>
      </w:pPr>
      <w:r>
        <w:rPr>
          <w:rFonts w:ascii="Times New Roman" w:eastAsia="MS Mincho" w:hAnsi="Times New Roman" w:cs="Times New Roman"/>
          <w:bCs/>
          <w:color w:val="000000"/>
          <w:sz w:val="22"/>
          <w:szCs w:val="22"/>
          <w:lang w:eastAsia="ja-JP"/>
        </w:rPr>
        <w:t xml:space="preserve">Load the model using the </w:t>
      </w:r>
      <w:proofErr w:type="spellStart"/>
      <w:r w:rsidRPr="0047774F">
        <w:rPr>
          <w:rFonts w:ascii="Times New Roman" w:eastAsia="MS Mincho" w:hAnsi="Times New Roman" w:cs="Times New Roman"/>
          <w:bCs/>
          <w:color w:val="00B050"/>
          <w:sz w:val="22"/>
          <w:szCs w:val="22"/>
          <w:lang w:eastAsia="ja-JP"/>
        </w:rPr>
        <w:t>tf.keras.models.load_model</w:t>
      </w:r>
      <w:proofErr w:type="spellEnd"/>
      <w:r w:rsidRPr="0047774F">
        <w:rPr>
          <w:rFonts w:ascii="Times New Roman" w:eastAsia="MS Mincho" w:hAnsi="Times New Roman" w:cs="Times New Roman"/>
          <w:bCs/>
          <w:color w:val="00B050"/>
          <w:sz w:val="22"/>
          <w:szCs w:val="22"/>
          <w:lang w:eastAsia="ja-JP"/>
        </w:rPr>
        <w:t>(</w:t>
      </w:r>
      <w:r w:rsidR="0047774F" w:rsidRPr="0047774F">
        <w:rPr>
          <w:rFonts w:ascii="Times New Roman" w:eastAsia="MS Mincho" w:hAnsi="Times New Roman" w:cs="Times New Roman"/>
          <w:bCs/>
          <w:color w:val="00B050"/>
          <w:sz w:val="22"/>
          <w:szCs w:val="22"/>
          <w:lang w:eastAsia="ja-JP"/>
        </w:rPr>
        <w:t>“</w:t>
      </w:r>
      <w:r w:rsidRPr="0047774F">
        <w:rPr>
          <w:rFonts w:ascii="Times New Roman" w:eastAsia="MS Mincho" w:hAnsi="Times New Roman" w:cs="Times New Roman"/>
          <w:bCs/>
          <w:color w:val="00B050"/>
          <w:sz w:val="22"/>
          <w:szCs w:val="22"/>
          <w:lang w:eastAsia="ja-JP"/>
        </w:rPr>
        <w:t>mnist_custom.h5”)</w:t>
      </w:r>
      <w:r w:rsidR="009B11B0">
        <w:rPr>
          <w:rFonts w:ascii="Times New Roman" w:eastAsia="MS Mincho" w:hAnsi="Times New Roman" w:cs="Times New Roman"/>
          <w:bCs/>
          <w:color w:val="00B050"/>
          <w:sz w:val="22"/>
          <w:szCs w:val="22"/>
          <w:lang w:eastAsia="ja-JP"/>
        </w:rPr>
        <w:t xml:space="preserve"> </w:t>
      </w:r>
      <w:r w:rsidR="009B11B0" w:rsidRPr="009B11B0">
        <w:rPr>
          <w:rFonts w:ascii="Times New Roman" w:eastAsia="MS Mincho" w:hAnsi="Times New Roman" w:cs="Times New Roman"/>
          <w:bCs/>
          <w:color w:val="000000" w:themeColor="text1"/>
          <w:sz w:val="22"/>
          <w:szCs w:val="22"/>
          <w:lang w:eastAsia="ja-JP"/>
        </w:rPr>
        <w:t>as shown in figure 10 below.</w:t>
      </w:r>
    </w:p>
    <w:p w14:paraId="48598AA3" w14:textId="2710207C" w:rsidR="00C512B4" w:rsidRPr="009B11B0" w:rsidRDefault="00C512B4" w:rsidP="00CE6EA3">
      <w:pPr>
        <w:pStyle w:val="ListParagraph"/>
        <w:numPr>
          <w:ilvl w:val="0"/>
          <w:numId w:val="22"/>
        </w:numPr>
        <w:spacing w:line="360" w:lineRule="auto"/>
        <w:rPr>
          <w:rFonts w:ascii="Times New Roman" w:eastAsia="MS Mincho" w:hAnsi="Times New Roman" w:cs="Times New Roman"/>
          <w:bCs/>
          <w:color w:val="000000" w:themeColor="text1"/>
          <w:sz w:val="22"/>
          <w:szCs w:val="22"/>
          <w:lang w:eastAsia="ja-JP"/>
        </w:rPr>
      </w:pPr>
      <w:r>
        <w:rPr>
          <w:rFonts w:ascii="Times New Roman" w:eastAsia="MS Mincho" w:hAnsi="Times New Roman" w:cs="Times New Roman"/>
          <w:bCs/>
          <w:color w:val="000000" w:themeColor="text1"/>
          <w:sz w:val="22"/>
          <w:szCs w:val="22"/>
          <w:lang w:eastAsia="ja-JP"/>
        </w:rPr>
        <w:t xml:space="preserve">Load the MNIST dataset and evaluate the model as shown in </w:t>
      </w:r>
      <w:r w:rsidRPr="001D24D5">
        <w:rPr>
          <w:rFonts w:ascii="Times New Roman" w:eastAsia="MS Mincho" w:hAnsi="Times New Roman" w:cs="Times New Roman"/>
          <w:b/>
          <w:color w:val="000000" w:themeColor="text1"/>
          <w:sz w:val="22"/>
          <w:szCs w:val="22"/>
          <w:lang w:eastAsia="ja-JP"/>
        </w:rPr>
        <w:t xml:space="preserve">figure </w:t>
      </w:r>
      <w:r w:rsidR="001D24D5" w:rsidRPr="001D24D5">
        <w:rPr>
          <w:rFonts w:ascii="Times New Roman" w:eastAsia="MS Mincho" w:hAnsi="Times New Roman" w:cs="Times New Roman"/>
          <w:b/>
          <w:color w:val="000000" w:themeColor="text1"/>
          <w:sz w:val="22"/>
          <w:szCs w:val="22"/>
          <w:lang w:eastAsia="ja-JP"/>
        </w:rPr>
        <w:t>17</w:t>
      </w:r>
      <w:r>
        <w:rPr>
          <w:rFonts w:ascii="Times New Roman" w:eastAsia="MS Mincho" w:hAnsi="Times New Roman" w:cs="Times New Roman"/>
          <w:bCs/>
          <w:color w:val="000000" w:themeColor="text1"/>
          <w:sz w:val="22"/>
          <w:szCs w:val="22"/>
          <w:lang w:eastAsia="ja-JP"/>
        </w:rPr>
        <w:t xml:space="preserve"> below.</w:t>
      </w:r>
    </w:p>
    <w:p w14:paraId="4251F9D9" w14:textId="77777777" w:rsidR="001D24D5" w:rsidRDefault="00EE055F" w:rsidP="001D24D5">
      <w:pPr>
        <w:pStyle w:val="ListParagraph"/>
        <w:keepNext/>
        <w:spacing w:line="360" w:lineRule="auto"/>
      </w:pPr>
      <w:r>
        <w:rPr>
          <w:rFonts w:ascii="Times New Roman" w:eastAsia="MS Mincho" w:hAnsi="Times New Roman" w:cs="Times New Roman"/>
          <w:bCs/>
          <w:noProof/>
          <w:color w:val="000000"/>
          <w:sz w:val="22"/>
          <w:szCs w:val="22"/>
          <w:lang w:eastAsia="ja-JP"/>
        </w:rPr>
        <w:drawing>
          <wp:inline distT="0" distB="0" distL="0" distR="0" wp14:anchorId="3C412CA4" wp14:editId="797FE031">
            <wp:extent cx="5157653" cy="180848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6614" cy="1839677"/>
                    </a:xfrm>
                    <a:prstGeom prst="rect">
                      <a:avLst/>
                    </a:prstGeom>
                  </pic:spPr>
                </pic:pic>
              </a:graphicData>
            </a:graphic>
          </wp:inline>
        </w:drawing>
      </w:r>
    </w:p>
    <w:p w14:paraId="40EEA717" w14:textId="7621497F" w:rsidR="00CE6EA3"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17</w:t>
      </w:r>
      <w:r w:rsidRPr="001D24D5">
        <w:rPr>
          <w:b/>
          <w:bCs/>
        </w:rPr>
        <w:fldChar w:fldCharType="end"/>
      </w:r>
      <w:r w:rsidRPr="001D24D5">
        <w:rPr>
          <w:b/>
          <w:bCs/>
        </w:rPr>
        <w:t>. Deploying model onto edge device</w:t>
      </w:r>
    </w:p>
    <w:p w14:paraId="507508C0" w14:textId="77777777" w:rsidR="00EC2FE1" w:rsidRDefault="00EC2FE1" w:rsidP="00A62E29">
      <w:pPr>
        <w:rPr>
          <w:rFonts w:ascii="Times New Roman" w:eastAsia="MS Mincho" w:hAnsi="Times New Roman" w:cs="Times New Roman"/>
          <w:b/>
          <w:color w:val="000000"/>
          <w:sz w:val="22"/>
          <w:szCs w:val="22"/>
          <w:u w:val="single"/>
          <w:lang w:eastAsia="ja-JP"/>
        </w:rPr>
      </w:pPr>
    </w:p>
    <w:p w14:paraId="6FD5CD8C" w14:textId="22E5442C" w:rsidR="00396A44" w:rsidRPr="00A62E29" w:rsidRDefault="00C41E26" w:rsidP="00A62E29">
      <w:pPr>
        <w:rPr>
          <w:rFonts w:ascii="Times New Roman" w:eastAsia="MS Mincho" w:hAnsi="Times New Roman" w:cs="Times New Roman"/>
          <w:b/>
          <w:color w:val="000000"/>
          <w:sz w:val="22"/>
          <w:szCs w:val="22"/>
          <w:u w:val="single"/>
          <w:lang w:eastAsia="ja-JP"/>
        </w:rPr>
      </w:pPr>
      <w:r>
        <w:rPr>
          <w:rFonts w:ascii="Times New Roman" w:eastAsia="MS Mincho" w:hAnsi="Times New Roman" w:cs="Times New Roman"/>
          <w:b/>
          <w:color w:val="000000"/>
          <w:sz w:val="22"/>
          <w:szCs w:val="22"/>
          <w:u w:val="single"/>
          <w:lang w:eastAsia="ja-JP"/>
        </w:rPr>
        <w:t>Objective</w:t>
      </w:r>
      <w:r w:rsidR="00396A44" w:rsidRPr="009263CE">
        <w:rPr>
          <w:rFonts w:ascii="Times New Roman" w:eastAsia="MS Mincho" w:hAnsi="Times New Roman" w:cs="Times New Roman"/>
          <w:b/>
          <w:color w:val="000000"/>
          <w:sz w:val="22"/>
          <w:szCs w:val="22"/>
          <w:u w:val="single"/>
          <w:lang w:eastAsia="ja-JP"/>
        </w:rPr>
        <w:t xml:space="preserve"> </w:t>
      </w:r>
      <w:r w:rsidR="00EC2FE1">
        <w:rPr>
          <w:rFonts w:ascii="Times New Roman" w:eastAsia="MS Mincho" w:hAnsi="Times New Roman" w:cs="Times New Roman"/>
          <w:b/>
          <w:color w:val="000000"/>
          <w:sz w:val="22"/>
          <w:szCs w:val="22"/>
          <w:u w:val="single"/>
          <w:lang w:eastAsia="ja-JP"/>
        </w:rPr>
        <w:t>7</w:t>
      </w:r>
      <w:r w:rsidR="00396A44" w:rsidRPr="009263CE">
        <w:rPr>
          <w:rFonts w:ascii="Times New Roman" w:eastAsia="MS Mincho" w:hAnsi="Times New Roman" w:cs="Times New Roman"/>
          <w:b/>
          <w:color w:val="000000"/>
          <w:sz w:val="22"/>
          <w:szCs w:val="22"/>
          <w:u w:val="single"/>
          <w:lang w:eastAsia="ja-JP"/>
        </w:rPr>
        <w:t xml:space="preserve">: </w:t>
      </w:r>
      <w:r w:rsidR="00095EFC">
        <w:rPr>
          <w:rFonts w:ascii="Times New Roman" w:eastAsia="MS Mincho" w:hAnsi="Times New Roman" w:cs="Times New Roman"/>
          <w:b/>
          <w:color w:val="000000"/>
          <w:sz w:val="22"/>
          <w:szCs w:val="22"/>
          <w:u w:val="single"/>
          <w:lang w:eastAsia="ja-JP"/>
        </w:rPr>
        <w:t>Homework</w:t>
      </w:r>
      <w:r w:rsidR="00396A44" w:rsidRPr="009263CE">
        <w:rPr>
          <w:rFonts w:ascii="Times New Roman" w:eastAsia="MS Mincho" w:hAnsi="Times New Roman" w:cs="Times New Roman"/>
          <w:b/>
          <w:color w:val="000000"/>
          <w:sz w:val="22"/>
          <w:szCs w:val="22"/>
          <w:u w:val="single"/>
          <w:lang w:eastAsia="ja-JP"/>
        </w:rPr>
        <w:t xml:space="preserve"> Tasks</w:t>
      </w:r>
    </w:p>
    <w:p w14:paraId="73FA4DD9" w14:textId="31BE049D" w:rsidR="00893278" w:rsidRDefault="00893278" w:rsidP="00BA5132">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Repeat </w:t>
      </w:r>
      <w:r w:rsidRPr="001D24D5">
        <w:rPr>
          <w:rFonts w:ascii="Times New Roman" w:eastAsia="MS Mincho" w:hAnsi="Times New Roman" w:cs="Times New Roman"/>
          <w:b/>
          <w:color w:val="000000"/>
          <w:sz w:val="22"/>
          <w:szCs w:val="22"/>
          <w:lang w:eastAsia="ja-JP"/>
        </w:rPr>
        <w:t>Objectives 2 and 3</w:t>
      </w:r>
      <w:r>
        <w:rPr>
          <w:rFonts w:ascii="Times New Roman" w:eastAsia="MS Mincho" w:hAnsi="Times New Roman" w:cs="Times New Roman"/>
          <w:bCs/>
          <w:color w:val="000000"/>
          <w:sz w:val="22"/>
          <w:szCs w:val="22"/>
          <w:lang w:eastAsia="ja-JP"/>
        </w:rPr>
        <w:t xml:space="preserve"> using the Fashion MNIST dataset which has already been imported in the notebook (</w:t>
      </w:r>
      <w:r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18</w:t>
      </w:r>
      <w:r>
        <w:rPr>
          <w:rFonts w:ascii="Times New Roman" w:eastAsia="MS Mincho" w:hAnsi="Times New Roman" w:cs="Times New Roman"/>
          <w:bCs/>
          <w:color w:val="000000"/>
          <w:sz w:val="22"/>
          <w:szCs w:val="22"/>
          <w:lang w:eastAsia="ja-JP"/>
        </w:rPr>
        <w:t>). Train the models using Google Colab in</w:t>
      </w:r>
      <w:r w:rsidRPr="00893278">
        <w:rPr>
          <w:rFonts w:ascii="Times New Roman" w:eastAsia="MS Mincho" w:hAnsi="Times New Roman" w:cs="Times New Roman"/>
          <w:bCs/>
          <w:color w:val="000000"/>
          <w:sz w:val="22"/>
          <w:szCs w:val="22"/>
          <w:lang w:eastAsia="ja-JP"/>
        </w:rPr>
        <w:t xml:space="preserve"> </w:t>
      </w:r>
      <w:r>
        <w:rPr>
          <w:rFonts w:ascii="Times New Roman" w:eastAsia="MS Mincho" w:hAnsi="Times New Roman" w:cs="Times New Roman"/>
          <w:bCs/>
          <w:color w:val="000000"/>
          <w:sz w:val="22"/>
          <w:szCs w:val="22"/>
          <w:lang w:eastAsia="ja-JP"/>
        </w:rPr>
        <w:t>the same manner using the custom CNN model.</w:t>
      </w:r>
    </w:p>
    <w:p w14:paraId="10FB1647" w14:textId="77777777" w:rsidR="001D24D5" w:rsidRDefault="00893278" w:rsidP="001D24D5">
      <w:pPr>
        <w:pStyle w:val="ListParagraph"/>
        <w:keepNext/>
        <w:autoSpaceDE w:val="0"/>
        <w:autoSpaceDN w:val="0"/>
        <w:adjustRightInd w:val="0"/>
        <w:spacing w:before="160" w:after="120" w:line="360" w:lineRule="auto"/>
        <w:outlineLvl w:val="0"/>
      </w:pPr>
      <w:r>
        <w:rPr>
          <w:rFonts w:ascii="Times New Roman" w:eastAsia="MS Mincho" w:hAnsi="Times New Roman" w:cs="Times New Roman"/>
          <w:bCs/>
          <w:noProof/>
          <w:color w:val="000000"/>
          <w:sz w:val="22"/>
          <w:szCs w:val="22"/>
          <w:lang w:eastAsia="ja-JP"/>
        </w:rPr>
        <w:drawing>
          <wp:inline distT="0" distB="0" distL="0" distR="0" wp14:anchorId="7597501D" wp14:editId="3AA6D836">
            <wp:extent cx="5398346" cy="2731471"/>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8510" cy="2756853"/>
                    </a:xfrm>
                    <a:prstGeom prst="rect">
                      <a:avLst/>
                    </a:prstGeom>
                  </pic:spPr>
                </pic:pic>
              </a:graphicData>
            </a:graphic>
          </wp:inline>
        </w:drawing>
      </w:r>
    </w:p>
    <w:p w14:paraId="591DE7CF" w14:textId="50E12660" w:rsidR="00893278"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Pr>
          <w:b/>
          <w:bCs/>
          <w:noProof/>
        </w:rPr>
        <w:t>18</w:t>
      </w:r>
      <w:r w:rsidRPr="001D24D5">
        <w:rPr>
          <w:b/>
          <w:bCs/>
        </w:rPr>
        <w:fldChar w:fldCharType="end"/>
      </w:r>
      <w:r w:rsidRPr="001D24D5">
        <w:rPr>
          <w:b/>
          <w:bCs/>
        </w:rPr>
        <w:t>. Homework training custom CNN using Fashion MNIST</w:t>
      </w:r>
      <w:r w:rsidRPr="001D24D5">
        <w:rPr>
          <w:b/>
          <w:bCs/>
          <w:noProof/>
        </w:rPr>
        <w:t xml:space="preserve"> dataset</w:t>
      </w:r>
    </w:p>
    <w:p w14:paraId="0FD12159" w14:textId="679ABE1C" w:rsidR="00893278" w:rsidRDefault="00893278" w:rsidP="00BA5132">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sidRPr="00893278">
        <w:rPr>
          <w:rFonts w:ascii="Times New Roman" w:eastAsia="MS Mincho" w:hAnsi="Times New Roman" w:cs="Times New Roman"/>
          <w:bCs/>
          <w:color w:val="000000"/>
          <w:sz w:val="22"/>
          <w:szCs w:val="22"/>
          <w:lang w:eastAsia="ja-JP"/>
        </w:rPr>
        <w:t xml:space="preserve">Repeat </w:t>
      </w:r>
      <w:r w:rsidRPr="001D24D5">
        <w:rPr>
          <w:rFonts w:ascii="Times New Roman" w:eastAsia="MS Mincho" w:hAnsi="Times New Roman" w:cs="Times New Roman"/>
          <w:b/>
          <w:color w:val="000000"/>
          <w:sz w:val="22"/>
          <w:szCs w:val="22"/>
          <w:lang w:eastAsia="ja-JP"/>
        </w:rPr>
        <w:t>Objectives 4 and 5</w:t>
      </w:r>
      <w:r w:rsidRPr="00893278">
        <w:rPr>
          <w:rFonts w:ascii="Times New Roman" w:eastAsia="MS Mincho" w:hAnsi="Times New Roman" w:cs="Times New Roman"/>
          <w:bCs/>
          <w:color w:val="000000"/>
          <w:sz w:val="22"/>
          <w:szCs w:val="22"/>
          <w:lang w:eastAsia="ja-JP"/>
        </w:rPr>
        <w:t xml:space="preserve"> using the Fashion MNIST dataset which has already been import-ed in the notebook (</w:t>
      </w:r>
      <w:r w:rsidRPr="001D24D5">
        <w:rPr>
          <w:rFonts w:ascii="Times New Roman" w:eastAsia="MS Mincho" w:hAnsi="Times New Roman" w:cs="Times New Roman"/>
          <w:b/>
          <w:color w:val="000000"/>
          <w:sz w:val="22"/>
          <w:szCs w:val="22"/>
          <w:lang w:eastAsia="ja-JP"/>
        </w:rPr>
        <w:t xml:space="preserve">figure </w:t>
      </w:r>
      <w:r w:rsidR="001D24D5" w:rsidRPr="001D24D5">
        <w:rPr>
          <w:rFonts w:ascii="Times New Roman" w:eastAsia="MS Mincho" w:hAnsi="Times New Roman" w:cs="Times New Roman"/>
          <w:b/>
          <w:color w:val="000000"/>
          <w:sz w:val="22"/>
          <w:szCs w:val="22"/>
          <w:lang w:eastAsia="ja-JP"/>
        </w:rPr>
        <w:t>19</w:t>
      </w:r>
      <w:r w:rsidRPr="00893278">
        <w:rPr>
          <w:rFonts w:ascii="Times New Roman" w:eastAsia="MS Mincho" w:hAnsi="Times New Roman" w:cs="Times New Roman"/>
          <w:bCs/>
          <w:color w:val="000000"/>
          <w:sz w:val="22"/>
          <w:szCs w:val="22"/>
          <w:lang w:eastAsia="ja-JP"/>
        </w:rPr>
        <w:t xml:space="preserve">). Train the models </w:t>
      </w:r>
      <w:r>
        <w:rPr>
          <w:rFonts w:ascii="Times New Roman" w:eastAsia="MS Mincho" w:hAnsi="Times New Roman" w:cs="Times New Roman"/>
          <w:bCs/>
          <w:color w:val="000000"/>
          <w:sz w:val="22"/>
          <w:szCs w:val="22"/>
          <w:lang w:eastAsia="ja-JP"/>
        </w:rPr>
        <w:t>using Google Colab in</w:t>
      </w:r>
      <w:r w:rsidRPr="00893278">
        <w:rPr>
          <w:rFonts w:ascii="Times New Roman" w:eastAsia="MS Mincho" w:hAnsi="Times New Roman" w:cs="Times New Roman"/>
          <w:bCs/>
          <w:color w:val="000000"/>
          <w:sz w:val="22"/>
          <w:szCs w:val="22"/>
          <w:lang w:eastAsia="ja-JP"/>
        </w:rPr>
        <w:t xml:space="preserve"> the same manner using the custom CNN model.</w:t>
      </w:r>
    </w:p>
    <w:p w14:paraId="756BC77E" w14:textId="77777777" w:rsidR="001D24D5" w:rsidRDefault="00F975DD" w:rsidP="001D24D5">
      <w:pPr>
        <w:pStyle w:val="ListParagraph"/>
        <w:keepNext/>
        <w:autoSpaceDE w:val="0"/>
        <w:autoSpaceDN w:val="0"/>
        <w:adjustRightInd w:val="0"/>
        <w:spacing w:before="160" w:after="120" w:line="360" w:lineRule="auto"/>
        <w:outlineLvl w:val="0"/>
      </w:pPr>
      <w:r>
        <w:rPr>
          <w:rFonts w:ascii="Times New Roman" w:eastAsia="MS Mincho" w:hAnsi="Times New Roman" w:cs="Times New Roman"/>
          <w:bCs/>
          <w:noProof/>
          <w:color w:val="000000"/>
          <w:sz w:val="22"/>
          <w:szCs w:val="22"/>
          <w:lang w:eastAsia="ja-JP"/>
        </w:rPr>
        <w:drawing>
          <wp:inline distT="0" distB="0" distL="0" distR="0" wp14:anchorId="7EDF2886" wp14:editId="2FF737F9">
            <wp:extent cx="5513493" cy="191912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5947" cy="1933897"/>
                    </a:xfrm>
                    <a:prstGeom prst="rect">
                      <a:avLst/>
                    </a:prstGeom>
                  </pic:spPr>
                </pic:pic>
              </a:graphicData>
            </a:graphic>
          </wp:inline>
        </w:drawing>
      </w:r>
    </w:p>
    <w:p w14:paraId="36F905C2" w14:textId="5705DA71" w:rsidR="00F975DD" w:rsidRPr="001D24D5" w:rsidRDefault="001D24D5" w:rsidP="001D24D5">
      <w:pPr>
        <w:pStyle w:val="Caption"/>
        <w:jc w:val="center"/>
        <w:rPr>
          <w:rFonts w:ascii="Times New Roman" w:eastAsia="MS Mincho" w:hAnsi="Times New Roman" w:cs="Times New Roman"/>
          <w:b/>
          <w:bCs/>
          <w:color w:val="000000"/>
          <w:sz w:val="22"/>
          <w:szCs w:val="22"/>
          <w:lang w:eastAsia="ja-JP"/>
        </w:rPr>
      </w:pPr>
      <w:r w:rsidRPr="001D24D5">
        <w:rPr>
          <w:b/>
          <w:bCs/>
        </w:rPr>
        <w:t xml:space="preserve">Figure </w:t>
      </w:r>
      <w:r w:rsidRPr="001D24D5">
        <w:rPr>
          <w:b/>
          <w:bCs/>
        </w:rPr>
        <w:fldChar w:fldCharType="begin"/>
      </w:r>
      <w:r w:rsidRPr="001D24D5">
        <w:rPr>
          <w:b/>
          <w:bCs/>
        </w:rPr>
        <w:instrText xml:space="preserve"> SEQ Figure \* ARABIC </w:instrText>
      </w:r>
      <w:r w:rsidRPr="001D24D5">
        <w:rPr>
          <w:b/>
          <w:bCs/>
        </w:rPr>
        <w:fldChar w:fldCharType="separate"/>
      </w:r>
      <w:r w:rsidRPr="001D24D5">
        <w:rPr>
          <w:b/>
          <w:bCs/>
          <w:noProof/>
        </w:rPr>
        <w:t>19</w:t>
      </w:r>
      <w:r w:rsidRPr="001D24D5">
        <w:rPr>
          <w:b/>
          <w:bCs/>
        </w:rPr>
        <w:fldChar w:fldCharType="end"/>
      </w:r>
      <w:r w:rsidRPr="001D24D5">
        <w:rPr>
          <w:b/>
          <w:bCs/>
        </w:rPr>
        <w:t>. Homework transfer learning using Fashion MNIST dataset</w:t>
      </w:r>
    </w:p>
    <w:p w14:paraId="33FD87DE" w14:textId="5237D35A" w:rsidR="0009260C" w:rsidRDefault="00FA707D" w:rsidP="00BA5132">
      <w:pPr>
        <w:pStyle w:val="ListParagraph"/>
        <w:numPr>
          <w:ilvl w:val="0"/>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Finally, submit the </w:t>
      </w:r>
      <w:r w:rsidR="001E36E8">
        <w:rPr>
          <w:rFonts w:ascii="Times New Roman" w:eastAsia="MS Mincho" w:hAnsi="Times New Roman" w:cs="Times New Roman"/>
          <w:bCs/>
          <w:color w:val="000000"/>
          <w:sz w:val="22"/>
          <w:szCs w:val="22"/>
          <w:lang w:eastAsia="ja-JP"/>
        </w:rPr>
        <w:t xml:space="preserve">following </w:t>
      </w:r>
      <w:r>
        <w:rPr>
          <w:rFonts w:ascii="Times New Roman" w:eastAsia="MS Mincho" w:hAnsi="Times New Roman" w:cs="Times New Roman"/>
          <w:bCs/>
          <w:color w:val="000000"/>
          <w:sz w:val="22"/>
          <w:szCs w:val="22"/>
          <w:lang w:eastAsia="ja-JP"/>
        </w:rPr>
        <w:t>on Brightspace</w:t>
      </w:r>
      <w:r w:rsidR="001E36E8">
        <w:rPr>
          <w:rFonts w:ascii="Times New Roman" w:eastAsia="MS Mincho" w:hAnsi="Times New Roman" w:cs="Times New Roman"/>
          <w:bCs/>
          <w:color w:val="000000"/>
          <w:sz w:val="22"/>
          <w:szCs w:val="22"/>
          <w:lang w:eastAsia="ja-JP"/>
        </w:rPr>
        <w:t>:</w:t>
      </w:r>
    </w:p>
    <w:p w14:paraId="42B41224" w14:textId="632F825F" w:rsidR="001E36E8" w:rsidRDefault="001E36E8" w:rsidP="001E36E8">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lastRenderedPageBreak/>
        <w:t>“</w:t>
      </w:r>
      <w:r w:rsidRPr="0047774F">
        <w:rPr>
          <w:rFonts w:ascii="Times New Roman" w:eastAsia="MS Mincho" w:hAnsi="Times New Roman" w:cs="Times New Roman"/>
          <w:b/>
          <w:color w:val="000000"/>
          <w:sz w:val="22"/>
          <w:szCs w:val="22"/>
          <w:lang w:eastAsia="ja-JP"/>
        </w:rPr>
        <w:t>CGT575_Edge_Device_Lab4_Skeleton</w:t>
      </w:r>
      <w:r w:rsidRPr="00BA5132">
        <w:rPr>
          <w:rFonts w:ascii="Times New Roman" w:eastAsia="MS Mincho" w:hAnsi="Times New Roman" w:cs="Times New Roman"/>
          <w:b/>
          <w:color w:val="000000"/>
          <w:sz w:val="22"/>
          <w:szCs w:val="22"/>
          <w:lang w:eastAsia="ja-JP"/>
        </w:rPr>
        <w:t>.ipynb</w:t>
      </w:r>
      <w:r>
        <w:rPr>
          <w:rFonts w:ascii="Times New Roman" w:eastAsia="MS Mincho" w:hAnsi="Times New Roman" w:cs="Times New Roman"/>
          <w:bCs/>
          <w:color w:val="000000"/>
          <w:sz w:val="22"/>
          <w:szCs w:val="22"/>
          <w:lang w:eastAsia="ja-JP"/>
        </w:rPr>
        <w:t>”</w:t>
      </w:r>
    </w:p>
    <w:p w14:paraId="30A95F0A" w14:textId="4580CE76" w:rsidR="001E36E8" w:rsidRPr="00BA5132" w:rsidRDefault="001E36E8" w:rsidP="001E36E8">
      <w:pPr>
        <w:pStyle w:val="ListParagraph"/>
        <w:numPr>
          <w:ilvl w:val="1"/>
          <w:numId w:val="13"/>
        </w:numPr>
        <w:autoSpaceDE w:val="0"/>
        <w:autoSpaceDN w:val="0"/>
        <w:adjustRightInd w:val="0"/>
        <w:spacing w:before="160" w:after="120" w:line="360" w:lineRule="auto"/>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w:t>
      </w:r>
      <w:r w:rsidRPr="001E36E8">
        <w:rPr>
          <w:rFonts w:ascii="Times New Roman" w:eastAsia="MS Mincho" w:hAnsi="Times New Roman" w:cs="Times New Roman"/>
          <w:b/>
          <w:color w:val="000000"/>
          <w:sz w:val="22"/>
          <w:szCs w:val="22"/>
          <w:lang w:eastAsia="ja-JP"/>
        </w:rPr>
        <w:t>Lab4.ipynb</w:t>
      </w:r>
      <w:r>
        <w:rPr>
          <w:rFonts w:ascii="Times New Roman" w:eastAsia="MS Mincho" w:hAnsi="Times New Roman" w:cs="Times New Roman"/>
          <w:bCs/>
          <w:color w:val="000000"/>
          <w:sz w:val="22"/>
          <w:szCs w:val="22"/>
          <w:lang w:eastAsia="ja-JP"/>
        </w:rPr>
        <w:t>”</w:t>
      </w:r>
    </w:p>
    <w:p w14:paraId="09FFD72E" w14:textId="75A6F2FC" w:rsidR="00C82C9A" w:rsidRPr="0065121E" w:rsidRDefault="00C82C9A" w:rsidP="00A62E29">
      <w:pPr>
        <w:rPr>
          <w:rFonts w:ascii="Times New Roman" w:eastAsia="MS Mincho" w:hAnsi="Times New Roman" w:cs="Times New Roman"/>
          <w:i/>
          <w:color w:val="8E6F3E"/>
          <w:sz w:val="28"/>
          <w:szCs w:val="28"/>
          <w:lang w:eastAsia="ja-JP"/>
        </w:rPr>
      </w:pPr>
      <w:r>
        <w:rPr>
          <w:rFonts w:ascii="Times New Roman" w:eastAsia="MS Mincho" w:hAnsi="Times New Roman" w:cs="Times New Roman"/>
          <w:i/>
          <w:color w:val="8E6F3E"/>
          <w:sz w:val="28"/>
          <w:szCs w:val="28"/>
          <w:lang w:eastAsia="ja-JP"/>
        </w:rPr>
        <w:t>REFERENCES / ADDITIONAL RESOURCES</w:t>
      </w:r>
    </w:p>
    <w:p w14:paraId="345708F8" w14:textId="26E45CCE" w:rsidR="00C82C9A" w:rsidRPr="00342E75" w:rsidRDefault="003532E4" w:rsidP="003532E4">
      <w:pPr>
        <w:pStyle w:val="ListParagraph"/>
        <w:numPr>
          <w:ilvl w:val="0"/>
          <w:numId w:val="11"/>
        </w:numPr>
        <w:autoSpaceDE w:val="0"/>
        <w:autoSpaceDN w:val="0"/>
        <w:adjustRightInd w:val="0"/>
        <w:spacing w:before="160" w:after="120"/>
        <w:outlineLvl w:val="0"/>
        <w:rPr>
          <w:rFonts w:ascii="Times New Roman" w:eastAsia="MS Mincho" w:hAnsi="Times New Roman" w:cs="Times New Roman"/>
          <w:bCs/>
          <w:color w:val="000000"/>
          <w:sz w:val="22"/>
          <w:szCs w:val="22"/>
          <w:lang w:eastAsia="ja-JP"/>
        </w:rPr>
      </w:pPr>
      <w:r>
        <w:rPr>
          <w:rFonts w:ascii="Times New Roman" w:eastAsia="MS Mincho" w:hAnsi="Times New Roman" w:cs="Times New Roman"/>
          <w:bCs/>
          <w:color w:val="000000"/>
          <w:sz w:val="22"/>
          <w:szCs w:val="22"/>
          <w:lang w:eastAsia="ja-JP"/>
        </w:rPr>
        <w:t xml:space="preserve">Reference: </w:t>
      </w:r>
      <w:hyperlink r:id="rId26" w:anchor="install" w:history="1">
        <w:r w:rsidR="007E1AA4" w:rsidRPr="000247E8">
          <w:rPr>
            <w:rStyle w:val="Hyperlink"/>
            <w:rFonts w:ascii="Times New Roman" w:eastAsia="MS Mincho" w:hAnsi="Times New Roman" w:cs="Times New Roman"/>
            <w:bCs/>
            <w:sz w:val="22"/>
            <w:szCs w:val="22"/>
            <w:lang w:eastAsia="ja-JP"/>
          </w:rPr>
          <w:t>https://docs.nvidia.com/deeplearning/frameworks/install-tf-jetson-platform/index.html#install</w:t>
        </w:r>
      </w:hyperlink>
      <w:r w:rsidR="007E1AA4">
        <w:rPr>
          <w:rFonts w:ascii="Times New Roman" w:eastAsia="MS Mincho" w:hAnsi="Times New Roman" w:cs="Times New Roman"/>
          <w:bCs/>
          <w:color w:val="000000"/>
          <w:sz w:val="22"/>
          <w:szCs w:val="22"/>
          <w:lang w:eastAsia="ja-JP"/>
        </w:rPr>
        <w:t xml:space="preserve"> </w:t>
      </w:r>
    </w:p>
    <w:sectPr w:rsidR="00C82C9A" w:rsidRPr="00342E75" w:rsidSect="00401C8F">
      <w:headerReference w:type="default" r:id="rId27"/>
      <w:footerReference w:type="default" r:id="rId28"/>
      <w:pgSz w:w="12240" w:h="15840"/>
      <w:pgMar w:top="2334" w:right="1440" w:bottom="1440" w:left="1440" w:header="487" w:footer="5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12721" w14:textId="77777777" w:rsidR="008865D8" w:rsidRDefault="008865D8" w:rsidP="00C9517D">
      <w:r>
        <w:separator/>
      </w:r>
    </w:p>
  </w:endnote>
  <w:endnote w:type="continuationSeparator" w:id="0">
    <w:p w14:paraId="5B3FB23F" w14:textId="77777777" w:rsidR="008865D8" w:rsidRDefault="008865D8" w:rsidP="00C95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E52D" w14:textId="77777777" w:rsidR="00170A01" w:rsidRPr="00401C8F" w:rsidRDefault="00170A01" w:rsidP="00170A01">
    <w:pPr>
      <w:ind w:left="-990" w:right="-1080"/>
      <w:rPr>
        <w:rFonts w:ascii="Cambria" w:hAnsi="Cambria"/>
        <w:b/>
        <w:bCs/>
        <w:sz w:val="20"/>
        <w:szCs w:val="20"/>
      </w:rPr>
    </w:pPr>
    <w:r w:rsidRPr="00401C8F">
      <w:rPr>
        <w:rFonts w:ascii="Cambria" w:hAnsi="Cambria"/>
        <w:b/>
        <w:bCs/>
        <w:sz w:val="20"/>
        <w:szCs w:val="20"/>
      </w:rPr>
      <w:t xml:space="preserve">Instructors: </w:t>
    </w:r>
  </w:p>
  <w:p w14:paraId="622E4017" w14:textId="7DA5F155" w:rsidR="00170A01" w:rsidRPr="00401C8F" w:rsidRDefault="00170A01" w:rsidP="00170A01">
    <w:pPr>
      <w:ind w:left="-990" w:right="-1080"/>
      <w:rPr>
        <w:rFonts w:ascii="Cambria" w:hAnsi="Cambria"/>
        <w:sz w:val="20"/>
        <w:szCs w:val="20"/>
      </w:rPr>
    </w:pPr>
    <w:r w:rsidRPr="00401C8F">
      <w:rPr>
        <w:rFonts w:ascii="Cambria" w:hAnsi="Cambria"/>
        <w:sz w:val="20"/>
        <w:szCs w:val="20"/>
      </w:rPr>
      <w:t>Dr. Vetria Byrd (</w:t>
    </w:r>
    <w:hyperlink r:id="rId1" w:history="1">
      <w:r w:rsidR="00355CFA" w:rsidRPr="004660BB">
        <w:rPr>
          <w:rStyle w:val="Hyperlink"/>
          <w:rFonts w:ascii="Cambria" w:hAnsi="Cambria"/>
          <w:sz w:val="20"/>
          <w:szCs w:val="20"/>
        </w:rPr>
        <w:t>vlbyrd@purdue.edu</w:t>
      </w:r>
    </w:hyperlink>
    <w:r w:rsidRPr="00401C8F">
      <w:rPr>
        <w:rFonts w:ascii="Cambria" w:hAnsi="Cambria"/>
        <w:sz w:val="20"/>
        <w:szCs w:val="20"/>
      </w:rPr>
      <w:t>)</w:t>
    </w:r>
    <w:r w:rsidR="000E618A" w:rsidRPr="00401C8F">
      <w:rPr>
        <w:rFonts w:ascii="Cambria" w:hAnsi="Cambria"/>
        <w:sz w:val="20"/>
        <w:szCs w:val="20"/>
      </w:rPr>
      <w:t xml:space="preserve"> </w:t>
    </w:r>
    <w:r w:rsidRPr="00401C8F">
      <w:rPr>
        <w:rFonts w:ascii="Cambria" w:hAnsi="Cambria"/>
        <w:sz w:val="20"/>
        <w:szCs w:val="20"/>
      </w:rPr>
      <w:t xml:space="preserve">  </w:t>
    </w:r>
  </w:p>
  <w:p w14:paraId="666FA38A" w14:textId="1789E83D" w:rsidR="00170A01" w:rsidRDefault="00170A01" w:rsidP="000E618A">
    <w:pPr>
      <w:ind w:left="-990" w:right="-1080"/>
      <w:rPr>
        <w:rFonts w:ascii="Cambria" w:hAnsi="Cambria"/>
        <w:sz w:val="20"/>
        <w:szCs w:val="20"/>
      </w:rPr>
    </w:pPr>
    <w:r w:rsidRPr="00401C8F">
      <w:rPr>
        <w:rFonts w:ascii="Cambria" w:hAnsi="Cambria"/>
        <w:sz w:val="20"/>
        <w:szCs w:val="20"/>
      </w:rPr>
      <w:t>Dr. Dharmendra Saraswat (</w:t>
    </w:r>
    <w:hyperlink r:id="rId2" w:history="1">
      <w:r w:rsidRPr="00401C8F">
        <w:rPr>
          <w:rStyle w:val="Hyperlink"/>
          <w:rFonts w:ascii="Cambria" w:hAnsi="Cambria"/>
          <w:sz w:val="20"/>
          <w:szCs w:val="20"/>
        </w:rPr>
        <w:t>saraswat@purdue.edu</w:t>
      </w:r>
    </w:hyperlink>
    <w:r w:rsidRPr="00401C8F">
      <w:rPr>
        <w:rFonts w:ascii="Cambria" w:hAnsi="Cambria"/>
        <w:sz w:val="20"/>
        <w:szCs w:val="20"/>
      </w:rPr>
      <w:t xml:space="preserve">) </w:t>
    </w:r>
  </w:p>
  <w:p w14:paraId="209F3059" w14:textId="61ED352D" w:rsidR="004F4BBF" w:rsidRPr="00401C8F" w:rsidRDefault="004F4BBF" w:rsidP="000E618A">
    <w:pPr>
      <w:ind w:left="-990" w:right="-1080"/>
      <w:rPr>
        <w:rFonts w:ascii="Cambria" w:hAnsi="Cambria"/>
        <w:sz w:val="20"/>
        <w:szCs w:val="20"/>
      </w:rPr>
    </w:pPr>
    <w:r>
      <w:rPr>
        <w:rFonts w:ascii="Cambria" w:hAnsi="Cambria"/>
        <w:sz w:val="20"/>
        <w:szCs w:val="20"/>
      </w:rPr>
      <w:t>Aanis Ahmad (</w:t>
    </w:r>
    <w:hyperlink r:id="rId3" w:history="1">
      <w:r w:rsidRPr="000F787C">
        <w:rPr>
          <w:rStyle w:val="Hyperlink"/>
          <w:rFonts w:ascii="Cambria" w:hAnsi="Cambria"/>
          <w:sz w:val="20"/>
          <w:szCs w:val="20"/>
        </w:rPr>
        <w:t>ahmad31@purdue.edu</w:t>
      </w:r>
    </w:hyperlink>
    <w:r>
      <w:rPr>
        <w:rFonts w:ascii="Cambria" w:hAnsi="Cambria"/>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656C0" w14:textId="77777777" w:rsidR="008865D8" w:rsidRDefault="008865D8" w:rsidP="00C9517D">
      <w:r>
        <w:separator/>
      </w:r>
    </w:p>
  </w:footnote>
  <w:footnote w:type="continuationSeparator" w:id="0">
    <w:p w14:paraId="0FCAE602" w14:textId="77777777" w:rsidR="008865D8" w:rsidRDefault="008865D8" w:rsidP="00C95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AA03" w14:textId="77777777" w:rsidR="00C9517D" w:rsidRPr="00C9517D" w:rsidRDefault="00C9517D" w:rsidP="0065121E">
    <w:pPr>
      <w:ind w:left="-990" w:right="-1080"/>
      <w:rPr>
        <w:rFonts w:ascii="Cambria" w:hAnsi="Cambria"/>
      </w:rPr>
    </w:pPr>
    <w:r w:rsidRPr="00C9517D">
      <w:rPr>
        <w:rFonts w:ascii="Cambria" w:hAnsi="Cambria"/>
        <w:noProof/>
      </w:rPr>
      <w:drawing>
        <wp:inline distT="0" distB="0" distL="0" distR="0" wp14:anchorId="55448CE2" wp14:editId="41DDA8FF">
          <wp:extent cx="1377696" cy="414528"/>
          <wp:effectExtent l="0" t="0" r="0" b="5080"/>
          <wp:docPr id="1" name="Picture 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377696" cy="414528"/>
                  </a:xfrm>
                  <a:prstGeom prst="rect">
                    <a:avLst/>
                  </a:prstGeom>
                </pic:spPr>
              </pic:pic>
            </a:graphicData>
          </a:graphic>
        </wp:inline>
      </w:drawing>
    </w:r>
    <w:r w:rsidRPr="00C9517D">
      <w:rPr>
        <w:rFonts w:ascii="Cambria" w:hAnsi="Cambria"/>
      </w:rPr>
      <w:t xml:space="preserve"> </w:t>
    </w:r>
  </w:p>
  <w:p w14:paraId="400DE7F7" w14:textId="77777777" w:rsidR="00C9517D" w:rsidRPr="00C9517D" w:rsidRDefault="00C9517D" w:rsidP="0065121E">
    <w:pPr>
      <w:ind w:left="-990" w:right="-1080"/>
      <w:rPr>
        <w:rFonts w:ascii="Cambria" w:hAnsi="Cambria"/>
      </w:rPr>
    </w:pPr>
    <w:r w:rsidRPr="00C9517D">
      <w:rPr>
        <w:rFonts w:ascii="Cambria" w:hAnsi="Cambria"/>
      </w:rPr>
      <w:t xml:space="preserve">Computer Graphics Technology </w:t>
    </w:r>
    <w:r w:rsidRPr="00C9517D">
      <w:rPr>
        <w:rFonts w:ascii="Cambria" w:hAnsi="Cambria"/>
      </w:rPr>
      <w:tab/>
    </w:r>
  </w:p>
  <w:p w14:paraId="4C6EE499" w14:textId="64423E97" w:rsidR="00C9517D" w:rsidRPr="00C9517D" w:rsidRDefault="00C9517D" w:rsidP="0065121E">
    <w:pPr>
      <w:ind w:left="-990" w:right="-1080"/>
      <w:rPr>
        <w:rFonts w:ascii="Cambria" w:hAnsi="Cambria"/>
      </w:rPr>
    </w:pPr>
    <w:r w:rsidRPr="00C9517D">
      <w:rPr>
        <w:rFonts w:ascii="Cambria" w:hAnsi="Cambria"/>
      </w:rPr>
      <w:t xml:space="preserve">Polytechnic Institute  </w:t>
    </w:r>
    <w:r w:rsidRPr="00C9517D">
      <w:rPr>
        <w:rFonts w:ascii="Cambria" w:hAnsi="Cambria"/>
      </w:rPr>
      <w:tab/>
    </w:r>
    <w:r w:rsidR="0065121E">
      <w:rPr>
        <w:rFonts w:ascii="Cambria" w:hAnsi="Cambria"/>
      </w:rPr>
      <w:tab/>
    </w:r>
    <w:r w:rsidRPr="00C9517D">
      <w:rPr>
        <w:rFonts w:ascii="Cambria" w:hAnsi="Cambria"/>
      </w:rPr>
      <w:t>CGT 575 / ASM 591 Data Visualization Tools &amp; Applications</w:t>
    </w:r>
    <w:r w:rsidRPr="00C9517D">
      <w:rPr>
        <w:rFonts w:ascii="Cambria" w:hAnsi="Cambria"/>
      </w:rPr>
      <w:tab/>
      <w:t>Spring 2023</w:t>
    </w:r>
    <w:r w:rsidRPr="00C9517D">
      <w:rPr>
        <w:rFonts w:ascii="Cambria" w:hAnsi="Cambria"/>
      </w:rPr>
      <w:tab/>
    </w:r>
  </w:p>
  <w:p w14:paraId="17F876A9" w14:textId="77777777" w:rsidR="00C9517D" w:rsidRPr="00C9517D" w:rsidRDefault="00C9517D" w:rsidP="0065121E">
    <w:pPr>
      <w:pStyle w:val="Header"/>
      <w:ind w:left="-990" w:right="-1080"/>
      <w:rPr>
        <w:rFonts w:ascii="Cambria" w:hAnsi="Cambr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02FD2"/>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5A2D58"/>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373E7D"/>
    <w:multiLevelType w:val="hybridMultilevel"/>
    <w:tmpl w:val="241EFF88"/>
    <w:lvl w:ilvl="0" w:tplc="1FE886FE">
      <w:start w:val="1"/>
      <w:numFmt w:val="decimal"/>
      <w:lvlText w:val="%1."/>
      <w:lvlJc w:val="left"/>
      <w:pPr>
        <w:ind w:left="720" w:hanging="360"/>
      </w:pPr>
      <w:rPr>
        <w:rFonts w:ascii="Times New Roman" w:eastAsia="MS Mincho" w:hAnsi="Times New Roman" w:cs="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1A4BF3"/>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3D11FED"/>
    <w:multiLevelType w:val="hybridMultilevel"/>
    <w:tmpl w:val="C1462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D35B4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7B6778E"/>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F01B9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0E7EEF"/>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C0039D"/>
    <w:multiLevelType w:val="hybridMultilevel"/>
    <w:tmpl w:val="1E00253A"/>
    <w:lvl w:ilvl="0" w:tplc="196CA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4E68AA"/>
    <w:multiLevelType w:val="hybridMultilevel"/>
    <w:tmpl w:val="CCA6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0431DE"/>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3B1FDB"/>
    <w:multiLevelType w:val="hybridMultilevel"/>
    <w:tmpl w:val="973C4FA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8C78BA"/>
    <w:multiLevelType w:val="hybridMultilevel"/>
    <w:tmpl w:val="F0E2A1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71020"/>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1E4337"/>
    <w:multiLevelType w:val="hybridMultilevel"/>
    <w:tmpl w:val="F4527350"/>
    <w:lvl w:ilvl="0" w:tplc="C8563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753301"/>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A4943BC"/>
    <w:multiLevelType w:val="hybridMultilevel"/>
    <w:tmpl w:val="EC0C1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C86CCA"/>
    <w:multiLevelType w:val="hybridMultilevel"/>
    <w:tmpl w:val="1AE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16592C"/>
    <w:multiLevelType w:val="hybridMultilevel"/>
    <w:tmpl w:val="A77CBBFC"/>
    <w:lvl w:ilvl="0" w:tplc="C10ECF1A">
      <w:start w:val="1"/>
      <w:numFmt w:val="decimal"/>
      <w:lvlText w:val="%1."/>
      <w:lvlJc w:val="left"/>
      <w:pPr>
        <w:ind w:left="720" w:hanging="360"/>
      </w:pPr>
      <w:rPr>
        <w:rFonts w:ascii="Times New Roman" w:eastAsia="MS Mincho" w:hAnsi="Times New Roman" w:cs="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6F49BE"/>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C7153BC"/>
    <w:multiLevelType w:val="hybridMultilevel"/>
    <w:tmpl w:val="F452735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11178760">
    <w:abstractNumId w:val="15"/>
  </w:num>
  <w:num w:numId="2" w16cid:durableId="1130241389">
    <w:abstractNumId w:val="10"/>
  </w:num>
  <w:num w:numId="3" w16cid:durableId="384988264">
    <w:abstractNumId w:val="4"/>
  </w:num>
  <w:num w:numId="4" w16cid:durableId="1403410935">
    <w:abstractNumId w:val="9"/>
  </w:num>
  <w:num w:numId="5" w16cid:durableId="427045256">
    <w:abstractNumId w:val="19"/>
  </w:num>
  <w:num w:numId="6" w16cid:durableId="2011635498">
    <w:abstractNumId w:val="3"/>
  </w:num>
  <w:num w:numId="7" w16cid:durableId="1256012559">
    <w:abstractNumId w:val="0"/>
  </w:num>
  <w:num w:numId="8" w16cid:durableId="1366246499">
    <w:abstractNumId w:val="12"/>
  </w:num>
  <w:num w:numId="9" w16cid:durableId="266501074">
    <w:abstractNumId w:val="13"/>
  </w:num>
  <w:num w:numId="10" w16cid:durableId="1811093881">
    <w:abstractNumId w:val="17"/>
  </w:num>
  <w:num w:numId="11" w16cid:durableId="1993636231">
    <w:abstractNumId w:val="18"/>
  </w:num>
  <w:num w:numId="12" w16cid:durableId="976255082">
    <w:abstractNumId w:val="20"/>
  </w:num>
  <w:num w:numId="13" w16cid:durableId="1840466494">
    <w:abstractNumId w:val="5"/>
  </w:num>
  <w:num w:numId="14" w16cid:durableId="1603566557">
    <w:abstractNumId w:val="8"/>
  </w:num>
  <w:num w:numId="15" w16cid:durableId="1404598855">
    <w:abstractNumId w:val="11"/>
  </w:num>
  <w:num w:numId="16" w16cid:durableId="571232100">
    <w:abstractNumId w:val="7"/>
  </w:num>
  <w:num w:numId="17" w16cid:durableId="1983264564">
    <w:abstractNumId w:val="16"/>
  </w:num>
  <w:num w:numId="18" w16cid:durableId="1173378786">
    <w:abstractNumId w:val="6"/>
  </w:num>
  <w:num w:numId="19" w16cid:durableId="1261992020">
    <w:abstractNumId w:val="2"/>
  </w:num>
  <w:num w:numId="20" w16cid:durableId="1379164868">
    <w:abstractNumId w:val="1"/>
  </w:num>
  <w:num w:numId="21" w16cid:durableId="1029375140">
    <w:abstractNumId w:val="14"/>
  </w:num>
  <w:num w:numId="22" w16cid:durableId="396365940">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hmad, Aanis">
    <w15:presenceInfo w15:providerId="AD" w15:userId="S::ahmad31@purdue.edu::bcae0f45-0947-47a6-bf34-14d5ac1e34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8DF"/>
    <w:rsid w:val="00014464"/>
    <w:rsid w:val="00016CFC"/>
    <w:rsid w:val="00033F52"/>
    <w:rsid w:val="00054875"/>
    <w:rsid w:val="00054E83"/>
    <w:rsid w:val="0007003D"/>
    <w:rsid w:val="0009260C"/>
    <w:rsid w:val="00094CC5"/>
    <w:rsid w:val="00095EFC"/>
    <w:rsid w:val="000A6F37"/>
    <w:rsid w:val="000A7CF7"/>
    <w:rsid w:val="000C0A69"/>
    <w:rsid w:val="000C4738"/>
    <w:rsid w:val="000D0DE2"/>
    <w:rsid w:val="000D0E53"/>
    <w:rsid w:val="000D5BB2"/>
    <w:rsid w:val="000E2633"/>
    <w:rsid w:val="000E4147"/>
    <w:rsid w:val="000E618A"/>
    <w:rsid w:val="00102459"/>
    <w:rsid w:val="001116B8"/>
    <w:rsid w:val="00112637"/>
    <w:rsid w:val="0011722C"/>
    <w:rsid w:val="001264DF"/>
    <w:rsid w:val="001270D4"/>
    <w:rsid w:val="00135DC1"/>
    <w:rsid w:val="00146450"/>
    <w:rsid w:val="00147626"/>
    <w:rsid w:val="00153D72"/>
    <w:rsid w:val="0015498E"/>
    <w:rsid w:val="001577BB"/>
    <w:rsid w:val="001667AB"/>
    <w:rsid w:val="00170A01"/>
    <w:rsid w:val="001760BF"/>
    <w:rsid w:val="001937CB"/>
    <w:rsid w:val="001948F4"/>
    <w:rsid w:val="0019798E"/>
    <w:rsid w:val="001B1A03"/>
    <w:rsid w:val="001B27ED"/>
    <w:rsid w:val="001B76A8"/>
    <w:rsid w:val="001C296F"/>
    <w:rsid w:val="001C4497"/>
    <w:rsid w:val="001D24D5"/>
    <w:rsid w:val="001D41EF"/>
    <w:rsid w:val="001E36E8"/>
    <w:rsid w:val="001E77B6"/>
    <w:rsid w:val="00201FC5"/>
    <w:rsid w:val="00226124"/>
    <w:rsid w:val="00227501"/>
    <w:rsid w:val="00232685"/>
    <w:rsid w:val="00235A21"/>
    <w:rsid w:val="002473FA"/>
    <w:rsid w:val="00255476"/>
    <w:rsid w:val="00293553"/>
    <w:rsid w:val="00295B82"/>
    <w:rsid w:val="002A0F4A"/>
    <w:rsid w:val="002A75F6"/>
    <w:rsid w:val="002B2EB3"/>
    <w:rsid w:val="002C7244"/>
    <w:rsid w:val="002D2B93"/>
    <w:rsid w:val="002E26C6"/>
    <w:rsid w:val="00306B7E"/>
    <w:rsid w:val="00324835"/>
    <w:rsid w:val="00325028"/>
    <w:rsid w:val="00342E75"/>
    <w:rsid w:val="00344A44"/>
    <w:rsid w:val="003520BB"/>
    <w:rsid w:val="003532E4"/>
    <w:rsid w:val="003552CF"/>
    <w:rsid w:val="00355CFA"/>
    <w:rsid w:val="00361EBE"/>
    <w:rsid w:val="00363198"/>
    <w:rsid w:val="00382AF5"/>
    <w:rsid w:val="00383D2D"/>
    <w:rsid w:val="00385698"/>
    <w:rsid w:val="0039383D"/>
    <w:rsid w:val="00396A44"/>
    <w:rsid w:val="00397D08"/>
    <w:rsid w:val="00397EE5"/>
    <w:rsid w:val="003A7BCD"/>
    <w:rsid w:val="003C3611"/>
    <w:rsid w:val="003C5DE4"/>
    <w:rsid w:val="003D17A6"/>
    <w:rsid w:val="003D550E"/>
    <w:rsid w:val="003E013C"/>
    <w:rsid w:val="003E4E37"/>
    <w:rsid w:val="003F6C3F"/>
    <w:rsid w:val="00401C8F"/>
    <w:rsid w:val="004105C3"/>
    <w:rsid w:val="00412B35"/>
    <w:rsid w:val="00416844"/>
    <w:rsid w:val="0041695A"/>
    <w:rsid w:val="00441E8D"/>
    <w:rsid w:val="00446997"/>
    <w:rsid w:val="00446F4D"/>
    <w:rsid w:val="004510D2"/>
    <w:rsid w:val="004517D8"/>
    <w:rsid w:val="00453480"/>
    <w:rsid w:val="00456C9F"/>
    <w:rsid w:val="004711B7"/>
    <w:rsid w:val="0047325A"/>
    <w:rsid w:val="0047774F"/>
    <w:rsid w:val="004804F0"/>
    <w:rsid w:val="004A3216"/>
    <w:rsid w:val="004B7BF5"/>
    <w:rsid w:val="004C01E0"/>
    <w:rsid w:val="004C2294"/>
    <w:rsid w:val="004C269B"/>
    <w:rsid w:val="004D1BF9"/>
    <w:rsid w:val="004E6ADB"/>
    <w:rsid w:val="004F4BBF"/>
    <w:rsid w:val="004F57F7"/>
    <w:rsid w:val="00503D67"/>
    <w:rsid w:val="00517E7A"/>
    <w:rsid w:val="005250CE"/>
    <w:rsid w:val="00527FF4"/>
    <w:rsid w:val="0054243E"/>
    <w:rsid w:val="005459C8"/>
    <w:rsid w:val="0054650B"/>
    <w:rsid w:val="005469CB"/>
    <w:rsid w:val="00555C18"/>
    <w:rsid w:val="0056776A"/>
    <w:rsid w:val="00574102"/>
    <w:rsid w:val="0058126A"/>
    <w:rsid w:val="005975D6"/>
    <w:rsid w:val="005B0BAE"/>
    <w:rsid w:val="005C2A30"/>
    <w:rsid w:val="005C4A5E"/>
    <w:rsid w:val="005D0A0A"/>
    <w:rsid w:val="005D1D08"/>
    <w:rsid w:val="005E1E25"/>
    <w:rsid w:val="00604B5A"/>
    <w:rsid w:val="00616B92"/>
    <w:rsid w:val="00635B50"/>
    <w:rsid w:val="00636C3D"/>
    <w:rsid w:val="00643F69"/>
    <w:rsid w:val="00646303"/>
    <w:rsid w:val="0065121E"/>
    <w:rsid w:val="00666388"/>
    <w:rsid w:val="006765D7"/>
    <w:rsid w:val="006867A9"/>
    <w:rsid w:val="006908DF"/>
    <w:rsid w:val="00692013"/>
    <w:rsid w:val="006A5878"/>
    <w:rsid w:val="006B0D1D"/>
    <w:rsid w:val="006B505D"/>
    <w:rsid w:val="006B7B12"/>
    <w:rsid w:val="006C09E8"/>
    <w:rsid w:val="006C5238"/>
    <w:rsid w:val="006C5C18"/>
    <w:rsid w:val="006D145C"/>
    <w:rsid w:val="006E125F"/>
    <w:rsid w:val="006E47F8"/>
    <w:rsid w:val="006F291D"/>
    <w:rsid w:val="0070278B"/>
    <w:rsid w:val="00722631"/>
    <w:rsid w:val="00736611"/>
    <w:rsid w:val="007501CD"/>
    <w:rsid w:val="00750F8C"/>
    <w:rsid w:val="007630EE"/>
    <w:rsid w:val="00782FD0"/>
    <w:rsid w:val="0078469F"/>
    <w:rsid w:val="007848F6"/>
    <w:rsid w:val="00786997"/>
    <w:rsid w:val="007911C3"/>
    <w:rsid w:val="00792AC9"/>
    <w:rsid w:val="007A2ECF"/>
    <w:rsid w:val="007B7299"/>
    <w:rsid w:val="007C3D88"/>
    <w:rsid w:val="007E1A58"/>
    <w:rsid w:val="007E1AA4"/>
    <w:rsid w:val="007F5982"/>
    <w:rsid w:val="00800267"/>
    <w:rsid w:val="008019BE"/>
    <w:rsid w:val="0081047C"/>
    <w:rsid w:val="008137DE"/>
    <w:rsid w:val="00814883"/>
    <w:rsid w:val="0085057F"/>
    <w:rsid w:val="0087246C"/>
    <w:rsid w:val="008758D7"/>
    <w:rsid w:val="00876B6E"/>
    <w:rsid w:val="0087711A"/>
    <w:rsid w:val="008865D8"/>
    <w:rsid w:val="00893278"/>
    <w:rsid w:val="008A0ADD"/>
    <w:rsid w:val="008A0B0F"/>
    <w:rsid w:val="008C0DE6"/>
    <w:rsid w:val="008D15A9"/>
    <w:rsid w:val="008D796E"/>
    <w:rsid w:val="008F4F22"/>
    <w:rsid w:val="008F6058"/>
    <w:rsid w:val="00915AB2"/>
    <w:rsid w:val="00921588"/>
    <w:rsid w:val="009263CE"/>
    <w:rsid w:val="009277AA"/>
    <w:rsid w:val="009279DA"/>
    <w:rsid w:val="009328AD"/>
    <w:rsid w:val="0094491A"/>
    <w:rsid w:val="00945DE9"/>
    <w:rsid w:val="00954A30"/>
    <w:rsid w:val="0096018E"/>
    <w:rsid w:val="00962BB8"/>
    <w:rsid w:val="0097105B"/>
    <w:rsid w:val="009746A9"/>
    <w:rsid w:val="009864DA"/>
    <w:rsid w:val="0099351D"/>
    <w:rsid w:val="00997326"/>
    <w:rsid w:val="009A72D7"/>
    <w:rsid w:val="009B11B0"/>
    <w:rsid w:val="009B1D24"/>
    <w:rsid w:val="009C5528"/>
    <w:rsid w:val="009D570D"/>
    <w:rsid w:val="009E59ED"/>
    <w:rsid w:val="00A00057"/>
    <w:rsid w:val="00A070AC"/>
    <w:rsid w:val="00A16C7B"/>
    <w:rsid w:val="00A17172"/>
    <w:rsid w:val="00A2475C"/>
    <w:rsid w:val="00A24CA5"/>
    <w:rsid w:val="00A25CFB"/>
    <w:rsid w:val="00A31EAE"/>
    <w:rsid w:val="00A35860"/>
    <w:rsid w:val="00A40838"/>
    <w:rsid w:val="00A41448"/>
    <w:rsid w:val="00A41C54"/>
    <w:rsid w:val="00A557D4"/>
    <w:rsid w:val="00A56EAB"/>
    <w:rsid w:val="00A62E29"/>
    <w:rsid w:val="00A633D5"/>
    <w:rsid w:val="00A67AE6"/>
    <w:rsid w:val="00A720DB"/>
    <w:rsid w:val="00A84D43"/>
    <w:rsid w:val="00A874BC"/>
    <w:rsid w:val="00A87916"/>
    <w:rsid w:val="00A9147B"/>
    <w:rsid w:val="00AA7369"/>
    <w:rsid w:val="00AB250C"/>
    <w:rsid w:val="00AC6CF2"/>
    <w:rsid w:val="00AD298F"/>
    <w:rsid w:val="00AD2CEB"/>
    <w:rsid w:val="00AD51EA"/>
    <w:rsid w:val="00AE0DAB"/>
    <w:rsid w:val="00AF1D71"/>
    <w:rsid w:val="00AF4D22"/>
    <w:rsid w:val="00AF7217"/>
    <w:rsid w:val="00B009F4"/>
    <w:rsid w:val="00B20FBC"/>
    <w:rsid w:val="00B35F50"/>
    <w:rsid w:val="00B55355"/>
    <w:rsid w:val="00B64AC4"/>
    <w:rsid w:val="00B67BD7"/>
    <w:rsid w:val="00B73D5B"/>
    <w:rsid w:val="00B819BD"/>
    <w:rsid w:val="00B8255F"/>
    <w:rsid w:val="00B86E9C"/>
    <w:rsid w:val="00B91F0E"/>
    <w:rsid w:val="00B94DD0"/>
    <w:rsid w:val="00B9760E"/>
    <w:rsid w:val="00BA5132"/>
    <w:rsid w:val="00BA5CFC"/>
    <w:rsid w:val="00BB0747"/>
    <w:rsid w:val="00BB2C1A"/>
    <w:rsid w:val="00BB73D4"/>
    <w:rsid w:val="00BC134C"/>
    <w:rsid w:val="00BC64A8"/>
    <w:rsid w:val="00BD59FE"/>
    <w:rsid w:val="00BE4941"/>
    <w:rsid w:val="00BE7301"/>
    <w:rsid w:val="00BE7E1D"/>
    <w:rsid w:val="00C025E4"/>
    <w:rsid w:val="00C071DF"/>
    <w:rsid w:val="00C120C6"/>
    <w:rsid w:val="00C160B2"/>
    <w:rsid w:val="00C23CCF"/>
    <w:rsid w:val="00C26F43"/>
    <w:rsid w:val="00C2727D"/>
    <w:rsid w:val="00C32BB7"/>
    <w:rsid w:val="00C41E26"/>
    <w:rsid w:val="00C42C2C"/>
    <w:rsid w:val="00C46339"/>
    <w:rsid w:val="00C512B4"/>
    <w:rsid w:val="00C64C81"/>
    <w:rsid w:val="00C77116"/>
    <w:rsid w:val="00C82C9A"/>
    <w:rsid w:val="00C841C1"/>
    <w:rsid w:val="00C90DD5"/>
    <w:rsid w:val="00C9517D"/>
    <w:rsid w:val="00CA30C7"/>
    <w:rsid w:val="00CA6090"/>
    <w:rsid w:val="00CA65F7"/>
    <w:rsid w:val="00CC0F10"/>
    <w:rsid w:val="00CC20A1"/>
    <w:rsid w:val="00CC5B62"/>
    <w:rsid w:val="00CD0F92"/>
    <w:rsid w:val="00CD2307"/>
    <w:rsid w:val="00CD5CF0"/>
    <w:rsid w:val="00CE6EA3"/>
    <w:rsid w:val="00CE7850"/>
    <w:rsid w:val="00CF3D7C"/>
    <w:rsid w:val="00CF4B62"/>
    <w:rsid w:val="00CF6579"/>
    <w:rsid w:val="00D006AC"/>
    <w:rsid w:val="00D01B27"/>
    <w:rsid w:val="00D02923"/>
    <w:rsid w:val="00D26771"/>
    <w:rsid w:val="00D43872"/>
    <w:rsid w:val="00D45EC8"/>
    <w:rsid w:val="00D474FA"/>
    <w:rsid w:val="00D525E8"/>
    <w:rsid w:val="00D55BB2"/>
    <w:rsid w:val="00D671AE"/>
    <w:rsid w:val="00D73720"/>
    <w:rsid w:val="00D75B86"/>
    <w:rsid w:val="00D77475"/>
    <w:rsid w:val="00D77743"/>
    <w:rsid w:val="00D83CD3"/>
    <w:rsid w:val="00D93B01"/>
    <w:rsid w:val="00D963E1"/>
    <w:rsid w:val="00D9731F"/>
    <w:rsid w:val="00DA686C"/>
    <w:rsid w:val="00DC24D5"/>
    <w:rsid w:val="00DC2D3C"/>
    <w:rsid w:val="00DD4270"/>
    <w:rsid w:val="00DD4FEC"/>
    <w:rsid w:val="00DE08A8"/>
    <w:rsid w:val="00DE16C8"/>
    <w:rsid w:val="00DE5049"/>
    <w:rsid w:val="00DF0E79"/>
    <w:rsid w:val="00DF4A1E"/>
    <w:rsid w:val="00E01B5B"/>
    <w:rsid w:val="00E16392"/>
    <w:rsid w:val="00E259AA"/>
    <w:rsid w:val="00E421FD"/>
    <w:rsid w:val="00E44A4B"/>
    <w:rsid w:val="00E46717"/>
    <w:rsid w:val="00E509D9"/>
    <w:rsid w:val="00E53F31"/>
    <w:rsid w:val="00E55E18"/>
    <w:rsid w:val="00E61CD4"/>
    <w:rsid w:val="00E7304C"/>
    <w:rsid w:val="00E7642E"/>
    <w:rsid w:val="00E976E8"/>
    <w:rsid w:val="00EA7538"/>
    <w:rsid w:val="00EC10AB"/>
    <w:rsid w:val="00EC2FE1"/>
    <w:rsid w:val="00EC62CD"/>
    <w:rsid w:val="00ED0E9C"/>
    <w:rsid w:val="00EE055F"/>
    <w:rsid w:val="00EE0CC1"/>
    <w:rsid w:val="00EE4B9B"/>
    <w:rsid w:val="00EE56FB"/>
    <w:rsid w:val="00EF21F2"/>
    <w:rsid w:val="00EF68B3"/>
    <w:rsid w:val="00EF70A3"/>
    <w:rsid w:val="00F063B1"/>
    <w:rsid w:val="00F30685"/>
    <w:rsid w:val="00F33E57"/>
    <w:rsid w:val="00F366A0"/>
    <w:rsid w:val="00F36A7C"/>
    <w:rsid w:val="00F40608"/>
    <w:rsid w:val="00F42242"/>
    <w:rsid w:val="00F43473"/>
    <w:rsid w:val="00F52C8C"/>
    <w:rsid w:val="00F567C2"/>
    <w:rsid w:val="00F61330"/>
    <w:rsid w:val="00F70DA1"/>
    <w:rsid w:val="00F74F32"/>
    <w:rsid w:val="00F809A6"/>
    <w:rsid w:val="00F8131F"/>
    <w:rsid w:val="00F81E71"/>
    <w:rsid w:val="00F85602"/>
    <w:rsid w:val="00F85B2F"/>
    <w:rsid w:val="00F86D28"/>
    <w:rsid w:val="00F91DA7"/>
    <w:rsid w:val="00F91E02"/>
    <w:rsid w:val="00F92AFE"/>
    <w:rsid w:val="00F9300B"/>
    <w:rsid w:val="00F944AD"/>
    <w:rsid w:val="00F975DD"/>
    <w:rsid w:val="00FA28C1"/>
    <w:rsid w:val="00FA5C82"/>
    <w:rsid w:val="00FA707D"/>
    <w:rsid w:val="00FC0AEC"/>
    <w:rsid w:val="00FC5BAD"/>
    <w:rsid w:val="00FF5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A1482"/>
  <w15:chartTrackingRefBased/>
  <w15:docId w15:val="{D982FA71-4F68-6E4E-A61A-678AD4B84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8DF"/>
    <w:pPr>
      <w:ind w:left="720"/>
      <w:contextualSpacing/>
    </w:pPr>
  </w:style>
  <w:style w:type="character" w:customStyle="1" w:styleId="hljs-builtin">
    <w:name w:val="hljs-built_in"/>
    <w:basedOn w:val="DefaultParagraphFont"/>
    <w:rsid w:val="009328AD"/>
  </w:style>
  <w:style w:type="character" w:styleId="Hyperlink">
    <w:name w:val="Hyperlink"/>
    <w:basedOn w:val="DefaultParagraphFont"/>
    <w:uiPriority w:val="99"/>
    <w:unhideWhenUsed/>
    <w:rsid w:val="006E125F"/>
    <w:rPr>
      <w:color w:val="0563C1" w:themeColor="hyperlink"/>
      <w:u w:val="single"/>
    </w:rPr>
  </w:style>
  <w:style w:type="character" w:styleId="UnresolvedMention">
    <w:name w:val="Unresolved Mention"/>
    <w:basedOn w:val="DefaultParagraphFont"/>
    <w:uiPriority w:val="99"/>
    <w:semiHidden/>
    <w:unhideWhenUsed/>
    <w:rsid w:val="006E125F"/>
    <w:rPr>
      <w:color w:val="605E5C"/>
      <w:shd w:val="clear" w:color="auto" w:fill="E1DFDD"/>
    </w:rPr>
  </w:style>
  <w:style w:type="character" w:customStyle="1" w:styleId="hljs-attr">
    <w:name w:val="hljs-attr"/>
    <w:basedOn w:val="DefaultParagraphFont"/>
    <w:rsid w:val="006E125F"/>
  </w:style>
  <w:style w:type="paragraph" w:styleId="Header">
    <w:name w:val="header"/>
    <w:basedOn w:val="Normal"/>
    <w:link w:val="HeaderChar"/>
    <w:uiPriority w:val="99"/>
    <w:unhideWhenUsed/>
    <w:rsid w:val="00C9517D"/>
    <w:pPr>
      <w:tabs>
        <w:tab w:val="center" w:pos="4680"/>
        <w:tab w:val="right" w:pos="9360"/>
      </w:tabs>
    </w:pPr>
  </w:style>
  <w:style w:type="character" w:customStyle="1" w:styleId="HeaderChar">
    <w:name w:val="Header Char"/>
    <w:basedOn w:val="DefaultParagraphFont"/>
    <w:link w:val="Header"/>
    <w:uiPriority w:val="99"/>
    <w:rsid w:val="00C9517D"/>
  </w:style>
  <w:style w:type="paragraph" w:styleId="Footer">
    <w:name w:val="footer"/>
    <w:basedOn w:val="Normal"/>
    <w:link w:val="FooterChar"/>
    <w:uiPriority w:val="99"/>
    <w:unhideWhenUsed/>
    <w:rsid w:val="00C9517D"/>
    <w:pPr>
      <w:tabs>
        <w:tab w:val="center" w:pos="4680"/>
        <w:tab w:val="right" w:pos="9360"/>
      </w:tabs>
    </w:pPr>
  </w:style>
  <w:style w:type="character" w:customStyle="1" w:styleId="FooterChar">
    <w:name w:val="Footer Char"/>
    <w:basedOn w:val="DefaultParagraphFont"/>
    <w:link w:val="Footer"/>
    <w:uiPriority w:val="99"/>
    <w:rsid w:val="00C9517D"/>
  </w:style>
  <w:style w:type="character" w:styleId="FollowedHyperlink">
    <w:name w:val="FollowedHyperlink"/>
    <w:basedOn w:val="DefaultParagraphFont"/>
    <w:uiPriority w:val="99"/>
    <w:semiHidden/>
    <w:unhideWhenUsed/>
    <w:rsid w:val="00692013"/>
    <w:rPr>
      <w:color w:val="954F72" w:themeColor="followedHyperlink"/>
      <w:u w:val="single"/>
    </w:rPr>
  </w:style>
  <w:style w:type="paragraph" w:styleId="Caption">
    <w:name w:val="caption"/>
    <w:basedOn w:val="Normal"/>
    <w:next w:val="Normal"/>
    <w:uiPriority w:val="35"/>
    <w:unhideWhenUsed/>
    <w:qFormat/>
    <w:rsid w:val="00F8131F"/>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B009F4"/>
    <w:rPr>
      <w:sz w:val="16"/>
      <w:szCs w:val="16"/>
    </w:rPr>
  </w:style>
  <w:style w:type="paragraph" w:styleId="CommentText">
    <w:name w:val="annotation text"/>
    <w:basedOn w:val="Normal"/>
    <w:link w:val="CommentTextChar"/>
    <w:uiPriority w:val="99"/>
    <w:semiHidden/>
    <w:unhideWhenUsed/>
    <w:rsid w:val="00B009F4"/>
    <w:rPr>
      <w:sz w:val="20"/>
      <w:szCs w:val="20"/>
    </w:rPr>
  </w:style>
  <w:style w:type="character" w:customStyle="1" w:styleId="CommentTextChar">
    <w:name w:val="Comment Text Char"/>
    <w:basedOn w:val="DefaultParagraphFont"/>
    <w:link w:val="CommentText"/>
    <w:uiPriority w:val="99"/>
    <w:semiHidden/>
    <w:rsid w:val="00B009F4"/>
    <w:rPr>
      <w:sz w:val="20"/>
      <w:szCs w:val="20"/>
    </w:rPr>
  </w:style>
  <w:style w:type="paragraph" w:styleId="CommentSubject">
    <w:name w:val="annotation subject"/>
    <w:basedOn w:val="CommentText"/>
    <w:next w:val="CommentText"/>
    <w:link w:val="CommentSubjectChar"/>
    <w:uiPriority w:val="99"/>
    <w:semiHidden/>
    <w:unhideWhenUsed/>
    <w:rsid w:val="00B009F4"/>
    <w:rPr>
      <w:b/>
      <w:bCs/>
    </w:rPr>
  </w:style>
  <w:style w:type="character" w:customStyle="1" w:styleId="CommentSubjectChar">
    <w:name w:val="Comment Subject Char"/>
    <w:basedOn w:val="CommentTextChar"/>
    <w:link w:val="CommentSubject"/>
    <w:uiPriority w:val="99"/>
    <w:semiHidden/>
    <w:rsid w:val="00B009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5877">
      <w:bodyDiv w:val="1"/>
      <w:marLeft w:val="0"/>
      <w:marRight w:val="0"/>
      <w:marTop w:val="0"/>
      <w:marBottom w:val="0"/>
      <w:divBdr>
        <w:top w:val="none" w:sz="0" w:space="0" w:color="auto"/>
        <w:left w:val="none" w:sz="0" w:space="0" w:color="auto"/>
        <w:bottom w:val="none" w:sz="0" w:space="0" w:color="auto"/>
        <w:right w:val="none" w:sz="0" w:space="0" w:color="auto"/>
      </w:divBdr>
      <w:divsChild>
        <w:div w:id="840194017">
          <w:marLeft w:val="0"/>
          <w:marRight w:val="0"/>
          <w:marTop w:val="0"/>
          <w:marBottom w:val="0"/>
          <w:divBdr>
            <w:top w:val="none" w:sz="0" w:space="0" w:color="auto"/>
            <w:left w:val="none" w:sz="0" w:space="0" w:color="auto"/>
            <w:bottom w:val="none" w:sz="0" w:space="0" w:color="auto"/>
            <w:right w:val="none" w:sz="0" w:space="0" w:color="auto"/>
          </w:divBdr>
          <w:divsChild>
            <w:div w:id="1694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711">
      <w:bodyDiv w:val="1"/>
      <w:marLeft w:val="0"/>
      <w:marRight w:val="0"/>
      <w:marTop w:val="0"/>
      <w:marBottom w:val="0"/>
      <w:divBdr>
        <w:top w:val="none" w:sz="0" w:space="0" w:color="auto"/>
        <w:left w:val="none" w:sz="0" w:space="0" w:color="auto"/>
        <w:bottom w:val="none" w:sz="0" w:space="0" w:color="auto"/>
        <w:right w:val="none" w:sz="0" w:space="0" w:color="auto"/>
      </w:divBdr>
    </w:div>
    <w:div w:id="352456701">
      <w:bodyDiv w:val="1"/>
      <w:marLeft w:val="0"/>
      <w:marRight w:val="0"/>
      <w:marTop w:val="0"/>
      <w:marBottom w:val="0"/>
      <w:divBdr>
        <w:top w:val="none" w:sz="0" w:space="0" w:color="auto"/>
        <w:left w:val="none" w:sz="0" w:space="0" w:color="auto"/>
        <w:bottom w:val="none" w:sz="0" w:space="0" w:color="auto"/>
        <w:right w:val="none" w:sz="0" w:space="0" w:color="auto"/>
      </w:divBdr>
    </w:div>
    <w:div w:id="1237938418">
      <w:bodyDiv w:val="1"/>
      <w:marLeft w:val="0"/>
      <w:marRight w:val="0"/>
      <w:marTop w:val="0"/>
      <w:marBottom w:val="0"/>
      <w:divBdr>
        <w:top w:val="none" w:sz="0" w:space="0" w:color="auto"/>
        <w:left w:val="none" w:sz="0" w:space="0" w:color="auto"/>
        <w:bottom w:val="none" w:sz="0" w:space="0" w:color="auto"/>
        <w:right w:val="none" w:sz="0" w:space="0" w:color="auto"/>
      </w:divBdr>
    </w:div>
    <w:div w:id="1563058611">
      <w:bodyDiv w:val="1"/>
      <w:marLeft w:val="0"/>
      <w:marRight w:val="0"/>
      <w:marTop w:val="0"/>
      <w:marBottom w:val="0"/>
      <w:divBdr>
        <w:top w:val="none" w:sz="0" w:space="0" w:color="auto"/>
        <w:left w:val="none" w:sz="0" w:space="0" w:color="auto"/>
        <w:bottom w:val="none" w:sz="0" w:space="0" w:color="auto"/>
        <w:right w:val="none" w:sz="0" w:space="0" w:color="auto"/>
      </w:divBdr>
    </w:div>
    <w:div w:id="1631401826">
      <w:bodyDiv w:val="1"/>
      <w:marLeft w:val="0"/>
      <w:marRight w:val="0"/>
      <w:marTop w:val="0"/>
      <w:marBottom w:val="0"/>
      <w:divBdr>
        <w:top w:val="none" w:sz="0" w:space="0" w:color="auto"/>
        <w:left w:val="none" w:sz="0" w:space="0" w:color="auto"/>
        <w:bottom w:val="none" w:sz="0" w:space="0" w:color="auto"/>
        <w:right w:val="none" w:sz="0" w:space="0" w:color="auto"/>
      </w:divBdr>
    </w:div>
    <w:div w:id="1932663572">
      <w:bodyDiv w:val="1"/>
      <w:marLeft w:val="0"/>
      <w:marRight w:val="0"/>
      <w:marTop w:val="0"/>
      <w:marBottom w:val="0"/>
      <w:divBdr>
        <w:top w:val="none" w:sz="0" w:space="0" w:color="auto"/>
        <w:left w:val="none" w:sz="0" w:space="0" w:color="auto"/>
        <w:bottom w:val="none" w:sz="0" w:space="0" w:color="auto"/>
        <w:right w:val="none" w:sz="0" w:space="0" w:color="auto"/>
      </w:divBdr>
    </w:div>
    <w:div w:id="1955014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nvidia.com/deeplearning/frameworks/install-tf-jetson-platform/index.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microsoft.com/office/2011/relationships/people" Target="people.xml"/></Relationships>
</file>

<file path=word/_rels/footer1.xml.rels><?xml version="1.0" encoding="UTF-8" standalone="yes"?>
<Relationships xmlns="http://schemas.openxmlformats.org/package/2006/relationships"><Relationship Id="rId3" Type="http://schemas.openxmlformats.org/officeDocument/2006/relationships/hyperlink" Target="mailto:ahmad31@purdue.edu" TargetMode="External"/><Relationship Id="rId2" Type="http://schemas.openxmlformats.org/officeDocument/2006/relationships/hyperlink" Target="mailto:saraswat@purdue.edu" TargetMode="External"/><Relationship Id="rId1" Type="http://schemas.openxmlformats.org/officeDocument/2006/relationships/hyperlink" Target="mailto:vlbyrd@purdue.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86A798-81BF-A44A-A02C-E0F656989D9F}">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TotalTime>
  <Pages>12</Pages>
  <Words>1615</Words>
  <Characters>9211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Aanis Ahmad</dc:creator>
  <cp:keywords/>
  <dc:description/>
  <cp:lastModifiedBy>Ahmad, Aanis</cp:lastModifiedBy>
  <cp:revision>3</cp:revision>
  <dcterms:created xsi:type="dcterms:W3CDTF">2023-03-28T20:30:00Z</dcterms:created>
  <dcterms:modified xsi:type="dcterms:W3CDTF">2023-03-28T20:48:00Z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2022-12-12T06:59:40Z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4fbadfc4-815c-4175-bd35-b26f2addadcd</vt:lpwstr>
  </property>
  <property fmtid="{D5CDD505-2E9C-101B-9397-08002B2CF9AE}" pid="8" name="MSIP_Label_4044bd30-2ed7-4c9d-9d12-46200872a97b_ContentBits">
    <vt:lpwstr>0</vt:lpwstr>
  </property>
  <property fmtid="{D5CDD505-2E9C-101B-9397-08002B2CF9AE}" pid="9" name="grammarly_documentId">
    <vt:lpwstr>documentId_198</vt:lpwstr>
  </property>
  <property fmtid="{D5CDD505-2E9C-101B-9397-08002B2CF9AE}" pid="10" name="grammarly_documentContext">
    <vt:lpwstr>{"goals":[],"domain":"general","emotions":[],"dialect":"american"}</vt:lpwstr>
  </property>
</Properties>
</file>